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4353" w:rsidRDefault="006030C4" w:rsidP="00661E64">
      <w:pPr>
        <w:jc w:val="center"/>
        <w:rPr>
          <w:rFonts w:ascii="Times New Roman" w:hAnsi="Times New Roman" w:cs="Times New Roman"/>
          <w:b/>
          <w:sz w:val="24"/>
          <w:szCs w:val="24"/>
        </w:rPr>
      </w:pPr>
      <w:r>
        <w:rPr>
          <w:rFonts w:ascii="Times New Roman" w:hAnsi="Times New Roman" w:cs="Times New Roman"/>
          <w:b/>
          <w:sz w:val="24"/>
          <w:szCs w:val="24"/>
        </w:rPr>
        <w:t>DATA</w:t>
      </w:r>
      <w:r w:rsidR="00661E64" w:rsidRPr="00661E64">
        <w:rPr>
          <w:rFonts w:ascii="Times New Roman" w:hAnsi="Times New Roman" w:cs="Times New Roman"/>
          <w:b/>
          <w:sz w:val="24"/>
          <w:szCs w:val="24"/>
        </w:rPr>
        <w:t xml:space="preserve"> ANA</w:t>
      </w:r>
      <w:r w:rsidR="0069184D">
        <w:rPr>
          <w:rFonts w:ascii="Times New Roman" w:hAnsi="Times New Roman" w:cs="Times New Roman"/>
          <w:b/>
          <w:sz w:val="24"/>
          <w:szCs w:val="24"/>
        </w:rPr>
        <w:t xml:space="preserve">LYTIC TECHNIQUES USING ELASTICSEARCH, HADOOP, </w:t>
      </w:r>
      <w:r w:rsidR="00661E64" w:rsidRPr="00661E64">
        <w:rPr>
          <w:rFonts w:ascii="Times New Roman" w:hAnsi="Times New Roman" w:cs="Times New Roman"/>
          <w:b/>
          <w:sz w:val="24"/>
          <w:szCs w:val="24"/>
        </w:rPr>
        <w:t xml:space="preserve">KIBANA </w:t>
      </w:r>
      <w:r w:rsidR="0039720F">
        <w:rPr>
          <w:rFonts w:ascii="Times New Roman" w:hAnsi="Times New Roman" w:cs="Times New Roman"/>
          <w:b/>
          <w:sz w:val="24"/>
          <w:szCs w:val="24"/>
        </w:rPr>
        <w:t>AND AMAZON WEB SERVICES</w:t>
      </w:r>
    </w:p>
    <w:p w:rsidR="00661E64" w:rsidRDefault="00661E64" w:rsidP="00661E64">
      <w:pPr>
        <w:jc w:val="center"/>
        <w:rPr>
          <w:rFonts w:ascii="Times New Roman" w:hAnsi="Times New Roman" w:cs="Times New Roman"/>
          <w:b/>
          <w:sz w:val="24"/>
          <w:szCs w:val="24"/>
        </w:rPr>
      </w:pPr>
    </w:p>
    <w:p w:rsidR="00661E64"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b</w:t>
      </w:r>
      <w:r w:rsidR="00661E64" w:rsidRPr="00C03E93">
        <w:rPr>
          <w:rFonts w:ascii="Times New Roman" w:hAnsi="Times New Roman" w:cs="Times New Roman"/>
          <w:sz w:val="24"/>
          <w:szCs w:val="24"/>
        </w:rPr>
        <w:t>y</w:t>
      </w:r>
    </w:p>
    <w:p w:rsidR="00661E64" w:rsidRPr="00C03E93" w:rsidRDefault="00661E64" w:rsidP="00661E64">
      <w:pPr>
        <w:jc w:val="center"/>
        <w:rPr>
          <w:rFonts w:ascii="Times New Roman" w:hAnsi="Times New Roman" w:cs="Times New Roman"/>
          <w:sz w:val="24"/>
          <w:szCs w:val="24"/>
        </w:rPr>
      </w:pPr>
    </w:p>
    <w:p w:rsidR="00661E64" w:rsidRPr="00C03E93" w:rsidRDefault="00661E64" w:rsidP="00661E64">
      <w:pPr>
        <w:jc w:val="center"/>
        <w:rPr>
          <w:rFonts w:ascii="Times New Roman" w:hAnsi="Times New Roman" w:cs="Times New Roman"/>
          <w:sz w:val="24"/>
          <w:szCs w:val="24"/>
        </w:rPr>
      </w:pPr>
      <w:r w:rsidRPr="00C03E93">
        <w:rPr>
          <w:rFonts w:ascii="Times New Roman" w:hAnsi="Times New Roman" w:cs="Times New Roman"/>
          <w:sz w:val="24"/>
          <w:szCs w:val="24"/>
        </w:rPr>
        <w:t>Likhita Sanapa Prabhakar</w:t>
      </w: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Bachelor of Technology, 2013, JNTU, Hyderabad, India</w:t>
      </w:r>
    </w:p>
    <w:p w:rsidR="00C03E93" w:rsidRPr="00C03E93" w:rsidRDefault="00C03E93" w:rsidP="00661E64">
      <w:pPr>
        <w:jc w:val="center"/>
        <w:rPr>
          <w:rFonts w:ascii="Times New Roman" w:hAnsi="Times New Roman" w:cs="Times New Roman"/>
          <w:sz w:val="24"/>
          <w:szCs w:val="24"/>
        </w:rPr>
      </w:pP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 xml:space="preserve">A Project Submitted to the Faculty of </w:t>
      </w: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 xml:space="preserve">Norfolk State University in Partial Fulfillment of the </w:t>
      </w: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 xml:space="preserve">Requirements for the Degree of </w:t>
      </w:r>
    </w:p>
    <w:p w:rsidR="00C03E93" w:rsidRPr="00C03E93" w:rsidRDefault="00C03E93" w:rsidP="00661E64">
      <w:pPr>
        <w:jc w:val="center"/>
        <w:rPr>
          <w:rFonts w:ascii="Times New Roman" w:hAnsi="Times New Roman" w:cs="Times New Roman"/>
          <w:sz w:val="24"/>
          <w:szCs w:val="24"/>
        </w:rPr>
      </w:pP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MASTER OF SCIENCE</w:t>
      </w:r>
    </w:p>
    <w:p w:rsidR="00C03E93" w:rsidRPr="00C03E93" w:rsidRDefault="00C03E93" w:rsidP="00661E64">
      <w:pPr>
        <w:jc w:val="center"/>
        <w:rPr>
          <w:rFonts w:ascii="Times New Roman" w:hAnsi="Times New Roman" w:cs="Times New Roman"/>
          <w:sz w:val="24"/>
          <w:szCs w:val="24"/>
        </w:rPr>
      </w:pP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COMPUTER SCIENCE</w:t>
      </w:r>
    </w:p>
    <w:p w:rsidR="00C03E93" w:rsidRPr="00C03E93" w:rsidRDefault="00C03E93" w:rsidP="00661E64">
      <w:pPr>
        <w:jc w:val="center"/>
        <w:rPr>
          <w:rFonts w:ascii="Times New Roman" w:hAnsi="Times New Roman" w:cs="Times New Roman"/>
          <w:sz w:val="24"/>
          <w:szCs w:val="24"/>
        </w:rPr>
      </w:pPr>
    </w:p>
    <w:p w:rsidR="00C03E93" w:rsidRPr="00C03E93" w:rsidRDefault="00C03E93" w:rsidP="00661E64">
      <w:pPr>
        <w:jc w:val="center"/>
        <w:rPr>
          <w:rFonts w:ascii="Times New Roman" w:hAnsi="Times New Roman" w:cs="Times New Roman"/>
          <w:sz w:val="24"/>
          <w:szCs w:val="24"/>
        </w:rPr>
      </w:pPr>
      <w:r w:rsidRPr="00C03E93">
        <w:rPr>
          <w:rFonts w:ascii="Times New Roman" w:hAnsi="Times New Roman" w:cs="Times New Roman"/>
          <w:sz w:val="24"/>
          <w:szCs w:val="24"/>
        </w:rPr>
        <w:t>NORFOLK STATE UNIVERSITY</w:t>
      </w:r>
    </w:p>
    <w:p w:rsidR="00C03E93" w:rsidRDefault="004A4A03" w:rsidP="00C03E93">
      <w:pPr>
        <w:jc w:val="center"/>
        <w:rPr>
          <w:rFonts w:ascii="Times New Roman" w:hAnsi="Times New Roman" w:cs="Times New Roman"/>
          <w:sz w:val="24"/>
          <w:szCs w:val="24"/>
        </w:rPr>
      </w:pPr>
      <w:r>
        <w:rPr>
          <w:rFonts w:ascii="Times New Roman" w:hAnsi="Times New Roman" w:cs="Times New Roman"/>
          <w:sz w:val="24"/>
          <w:szCs w:val="24"/>
        </w:rPr>
        <w:t>SEPTEMBER</w:t>
      </w:r>
      <w:r w:rsidR="00C03E93" w:rsidRPr="00C03E93">
        <w:rPr>
          <w:rFonts w:ascii="Times New Roman" w:hAnsi="Times New Roman" w:cs="Times New Roman"/>
          <w:sz w:val="24"/>
          <w:szCs w:val="24"/>
        </w:rPr>
        <w:t xml:space="preserve"> 2017</w:t>
      </w:r>
    </w:p>
    <w:p w:rsidR="00C03E93" w:rsidRDefault="00C03E93" w:rsidP="00C03E93">
      <w:pPr>
        <w:jc w:val="center"/>
        <w:rPr>
          <w:rFonts w:ascii="Times New Roman" w:hAnsi="Times New Roman" w:cs="Times New Roman"/>
          <w:sz w:val="24"/>
          <w:szCs w:val="24"/>
        </w:rPr>
      </w:pPr>
    </w:p>
    <w:p w:rsidR="00C03E93" w:rsidRDefault="00C03E93" w:rsidP="00C03E93">
      <w:pPr>
        <w:jc w:val="center"/>
        <w:rPr>
          <w:rFonts w:ascii="Times New Roman" w:hAnsi="Times New Roman" w:cs="Times New Roman"/>
          <w:sz w:val="24"/>
          <w:szCs w:val="24"/>
        </w:rPr>
      </w:pPr>
    </w:p>
    <w:p w:rsidR="00C03E93" w:rsidRDefault="00C03E93" w:rsidP="00C03E93">
      <w:pPr>
        <w:jc w:val="right"/>
        <w:rPr>
          <w:rFonts w:ascii="Times New Roman" w:hAnsi="Times New Roman" w:cs="Times New Roman"/>
          <w:sz w:val="24"/>
          <w:szCs w:val="24"/>
        </w:rPr>
      </w:pPr>
      <w:r>
        <w:rPr>
          <w:rFonts w:ascii="Times New Roman" w:hAnsi="Times New Roman" w:cs="Times New Roman"/>
          <w:sz w:val="24"/>
          <w:szCs w:val="24"/>
        </w:rPr>
        <w:t>Approved by:</w:t>
      </w:r>
    </w:p>
    <w:p w:rsidR="00C03E93" w:rsidRDefault="00C03E93" w:rsidP="004A4A03">
      <w:pPr>
        <w:spacing w:before="240"/>
        <w:jc w:val="right"/>
        <w:rPr>
          <w:rFonts w:ascii="Times New Roman" w:hAnsi="Times New Roman" w:cs="Times New Roman"/>
          <w:sz w:val="24"/>
          <w:szCs w:val="24"/>
        </w:rPr>
      </w:pPr>
    </w:p>
    <w:p w:rsidR="00C03E93" w:rsidRDefault="00D75EB4" w:rsidP="00D75EB4">
      <w:pPr>
        <w:jc w:val="right"/>
        <w:rPr>
          <w:rFonts w:ascii="Times New Roman" w:hAnsi="Times New Roman" w:cs="Times New Roman"/>
          <w:sz w:val="24"/>
          <w:szCs w:val="24"/>
        </w:rPr>
      </w:pPr>
      <w:r>
        <w:rPr>
          <w:rFonts w:ascii="Times New Roman" w:hAnsi="Times New Roman" w:cs="Times New Roman"/>
          <w:sz w:val="24"/>
          <w:szCs w:val="24"/>
        </w:rPr>
        <w:t>________________________________</w:t>
      </w:r>
    </w:p>
    <w:p w:rsidR="00D75EB4" w:rsidRDefault="00D75EB4" w:rsidP="004A4A03">
      <w:pPr>
        <w:ind w:left="4320" w:firstLine="720"/>
        <w:jc w:val="right"/>
        <w:rPr>
          <w:rFonts w:ascii="Times New Roman" w:hAnsi="Times New Roman" w:cs="Times New Roman"/>
          <w:sz w:val="24"/>
          <w:szCs w:val="24"/>
        </w:rPr>
      </w:pPr>
      <w:r>
        <w:rPr>
          <w:rFonts w:ascii="Times New Roman" w:hAnsi="Times New Roman" w:cs="Times New Roman"/>
          <w:sz w:val="24"/>
          <w:szCs w:val="24"/>
        </w:rPr>
        <w:t>Dr. George Hsieh (Director)</w:t>
      </w:r>
    </w:p>
    <w:p w:rsidR="004A4A03" w:rsidRDefault="004A4A03" w:rsidP="004A4A03">
      <w:pPr>
        <w:jc w:val="right"/>
        <w:rPr>
          <w:rFonts w:ascii="Times New Roman" w:hAnsi="Times New Roman" w:cs="Times New Roman"/>
          <w:sz w:val="24"/>
          <w:szCs w:val="24"/>
        </w:rPr>
      </w:pPr>
    </w:p>
    <w:p w:rsidR="004A4A03" w:rsidRDefault="004A4A03" w:rsidP="004A4A03">
      <w:pPr>
        <w:jc w:val="right"/>
        <w:rPr>
          <w:rFonts w:ascii="Times New Roman" w:hAnsi="Times New Roman" w:cs="Times New Roman"/>
          <w:sz w:val="24"/>
          <w:szCs w:val="24"/>
        </w:rPr>
      </w:pPr>
      <w:r>
        <w:rPr>
          <w:rFonts w:ascii="Times New Roman" w:hAnsi="Times New Roman" w:cs="Times New Roman"/>
          <w:sz w:val="24"/>
          <w:szCs w:val="24"/>
        </w:rPr>
        <w:t>________________________________</w:t>
      </w:r>
    </w:p>
    <w:p w:rsidR="004A4A03" w:rsidRDefault="004A4A03" w:rsidP="004A4A03">
      <w:pPr>
        <w:ind w:left="4320" w:firstLine="720"/>
        <w:jc w:val="right"/>
        <w:rPr>
          <w:rFonts w:ascii="Times New Roman" w:hAnsi="Times New Roman" w:cs="Times New Roman"/>
          <w:sz w:val="24"/>
          <w:szCs w:val="24"/>
        </w:rPr>
      </w:pPr>
      <w:r>
        <w:rPr>
          <w:rFonts w:ascii="Times New Roman" w:hAnsi="Times New Roman" w:cs="Times New Roman"/>
          <w:sz w:val="24"/>
          <w:szCs w:val="24"/>
        </w:rPr>
        <w:t>Dr. Yen-Hung Hu (Reviewer)</w:t>
      </w:r>
    </w:p>
    <w:p w:rsidR="002E12A3" w:rsidRDefault="002E12A3" w:rsidP="00D75EB4">
      <w:pPr>
        <w:ind w:left="4320" w:firstLine="720"/>
        <w:jc w:val="center"/>
        <w:rPr>
          <w:rFonts w:ascii="Times New Roman" w:hAnsi="Times New Roman" w:cs="Times New Roman"/>
          <w:sz w:val="24"/>
          <w:szCs w:val="24"/>
        </w:rPr>
      </w:pPr>
    </w:p>
    <w:p w:rsidR="00CC53D7" w:rsidRDefault="00CC53D7" w:rsidP="001A576C">
      <w:pPr>
        <w:pStyle w:val="NoSpacing"/>
        <w:spacing w:after="160" w:line="480" w:lineRule="auto"/>
        <w:jc w:val="left"/>
        <w:sectPr w:rsidR="00CC53D7" w:rsidSect="00B156B6">
          <w:headerReference w:type="default" r:id="rId8"/>
          <w:footerReference w:type="default" r:id="rId9"/>
          <w:pgSz w:w="12240" w:h="15840"/>
          <w:pgMar w:top="1440" w:right="1440" w:bottom="1440" w:left="1440" w:header="720" w:footer="720" w:gutter="0"/>
          <w:pgNumType w:start="1"/>
          <w:cols w:space="720"/>
          <w:titlePg/>
          <w:docGrid w:linePitch="360"/>
        </w:sectPr>
      </w:pPr>
      <w:bookmarkStart w:id="1" w:name="_Toc492334895"/>
    </w:p>
    <w:p w:rsidR="00C03E93" w:rsidRPr="000E073E" w:rsidRDefault="008306B9" w:rsidP="0060532E">
      <w:pPr>
        <w:pStyle w:val="Heading1"/>
      </w:pPr>
      <w:bookmarkStart w:id="2" w:name="_Toc492600372"/>
      <w:r w:rsidRPr="000E073E">
        <w:lastRenderedPageBreak/>
        <w:t>ABSTRACT</w:t>
      </w:r>
      <w:bookmarkEnd w:id="1"/>
      <w:bookmarkEnd w:id="2"/>
    </w:p>
    <w:p w:rsidR="006030C4" w:rsidRDefault="006030C4" w:rsidP="00EF010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Data</w:t>
      </w:r>
      <w:r w:rsidR="00F156FA" w:rsidRPr="006130AD">
        <w:rPr>
          <w:rFonts w:ascii="Times New Roman" w:hAnsi="Times New Roman" w:cs="Times New Roman"/>
          <w:sz w:val="24"/>
          <w:szCs w:val="24"/>
        </w:rPr>
        <w:t xml:space="preserve"> Analysis and M</w:t>
      </w:r>
      <w:r w:rsidR="002D1793" w:rsidRPr="006130AD">
        <w:rPr>
          <w:rFonts w:ascii="Times New Roman" w:hAnsi="Times New Roman" w:cs="Times New Roman"/>
          <w:sz w:val="24"/>
          <w:szCs w:val="24"/>
        </w:rPr>
        <w:t xml:space="preserve">anagement </w:t>
      </w:r>
      <w:r w:rsidR="00203D92" w:rsidRPr="006130AD">
        <w:rPr>
          <w:rFonts w:ascii="Times New Roman" w:hAnsi="Times New Roman" w:cs="Times New Roman"/>
          <w:sz w:val="24"/>
          <w:szCs w:val="24"/>
        </w:rPr>
        <w:t>is a</w:t>
      </w:r>
      <w:r w:rsidR="00CE3F4D">
        <w:rPr>
          <w:rFonts w:ascii="Times New Roman" w:hAnsi="Times New Roman" w:cs="Times New Roman"/>
          <w:sz w:val="24"/>
          <w:szCs w:val="24"/>
        </w:rPr>
        <w:t>n increasingly important</w:t>
      </w:r>
      <w:r w:rsidR="00203D92" w:rsidRPr="006130AD">
        <w:rPr>
          <w:rFonts w:ascii="Times New Roman" w:hAnsi="Times New Roman" w:cs="Times New Roman"/>
          <w:sz w:val="24"/>
          <w:szCs w:val="24"/>
        </w:rPr>
        <w:t xml:space="preserve"> process in today’s business world</w:t>
      </w:r>
      <w:r>
        <w:rPr>
          <w:rFonts w:ascii="Times New Roman" w:hAnsi="Times New Roman" w:cs="Times New Roman"/>
          <w:sz w:val="24"/>
          <w:szCs w:val="24"/>
        </w:rPr>
        <w:t xml:space="preserve">, </w:t>
      </w:r>
      <w:del w:id="3" w:author="Likhita Sanapa Prabhakar" w:date="2017-09-08T02:12:00Z">
        <w:r w:rsidDel="00561041">
          <w:rPr>
            <w:rFonts w:ascii="Times New Roman" w:hAnsi="Times New Roman" w:cs="Times New Roman"/>
            <w:sz w:val="24"/>
            <w:szCs w:val="24"/>
          </w:rPr>
          <w:delText>in order to</w:delText>
        </w:r>
      </w:del>
      <w:ins w:id="4" w:author="Likhita Sanapa Prabhakar" w:date="2017-09-08T02:12:00Z">
        <w:r w:rsidR="00561041">
          <w:rPr>
            <w:rFonts w:ascii="Times New Roman" w:hAnsi="Times New Roman" w:cs="Times New Roman"/>
            <w:sz w:val="24"/>
            <w:szCs w:val="24"/>
          </w:rPr>
          <w:t>to</w:t>
        </w:r>
      </w:ins>
      <w:r>
        <w:rPr>
          <w:rFonts w:ascii="Times New Roman" w:hAnsi="Times New Roman" w:cs="Times New Roman"/>
          <w:sz w:val="24"/>
          <w:szCs w:val="24"/>
        </w:rPr>
        <w:t xml:space="preserve"> gain insights and competitive advantages. </w:t>
      </w:r>
      <w:r w:rsidR="005641DE" w:rsidRPr="006130AD">
        <w:rPr>
          <w:rFonts w:ascii="Times New Roman" w:hAnsi="Times New Roman" w:cs="Times New Roman"/>
          <w:sz w:val="24"/>
          <w:szCs w:val="24"/>
        </w:rPr>
        <w:t xml:space="preserve">There are many tools </w:t>
      </w:r>
      <w:r w:rsidR="0095007B" w:rsidRPr="006130AD">
        <w:rPr>
          <w:rFonts w:ascii="Times New Roman" w:hAnsi="Times New Roman" w:cs="Times New Roman"/>
          <w:sz w:val="24"/>
          <w:szCs w:val="24"/>
        </w:rPr>
        <w:t>used for analy</w:t>
      </w:r>
      <w:r w:rsidR="00CE3F4D">
        <w:rPr>
          <w:rFonts w:ascii="Times New Roman" w:hAnsi="Times New Roman" w:cs="Times New Roman"/>
          <w:sz w:val="24"/>
          <w:szCs w:val="24"/>
        </w:rPr>
        <w:t xml:space="preserve">zing and managing logs. </w:t>
      </w:r>
    </w:p>
    <w:p w:rsidR="006030C4" w:rsidRDefault="00313404" w:rsidP="00EF010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Elasticsearch </w:t>
      </w:r>
      <w:r w:rsidR="00EB0A5F" w:rsidRPr="006130AD">
        <w:rPr>
          <w:rFonts w:ascii="Times New Roman" w:hAnsi="Times New Roman" w:cs="Times New Roman"/>
          <w:sz w:val="24"/>
          <w:szCs w:val="24"/>
        </w:rPr>
        <w:t xml:space="preserve">is </w:t>
      </w:r>
      <w:r w:rsidR="00DC6EFA" w:rsidRPr="006130AD">
        <w:rPr>
          <w:rFonts w:ascii="Times New Roman" w:hAnsi="Times New Roman" w:cs="Times New Roman"/>
          <w:sz w:val="24"/>
          <w:szCs w:val="24"/>
        </w:rPr>
        <w:t xml:space="preserve">a powerful distributed search and analytics engine </w:t>
      </w:r>
      <w:r w:rsidR="00CE3F4D">
        <w:rPr>
          <w:rFonts w:ascii="Times New Roman" w:hAnsi="Times New Roman" w:cs="Times New Roman"/>
          <w:sz w:val="24"/>
          <w:szCs w:val="24"/>
        </w:rPr>
        <w:t>developed in Java and</w:t>
      </w:r>
      <w:r w:rsidR="00FE697E" w:rsidRPr="006130AD">
        <w:rPr>
          <w:rFonts w:ascii="Times New Roman" w:hAnsi="Times New Roman" w:cs="Times New Roman"/>
          <w:sz w:val="24"/>
          <w:szCs w:val="24"/>
        </w:rPr>
        <w:t xml:space="preserve"> </w:t>
      </w:r>
      <w:r w:rsidR="00DC6EFA" w:rsidRPr="006130AD">
        <w:rPr>
          <w:rFonts w:ascii="Times New Roman" w:hAnsi="Times New Roman" w:cs="Times New Roman"/>
          <w:sz w:val="24"/>
          <w:szCs w:val="24"/>
        </w:rPr>
        <w:t>built on top of Lucene.</w:t>
      </w:r>
      <w:r w:rsidR="006030C4">
        <w:rPr>
          <w:rFonts w:ascii="Times New Roman" w:hAnsi="Times New Roman" w:cs="Times New Roman"/>
          <w:sz w:val="24"/>
          <w:szCs w:val="24"/>
        </w:rPr>
        <w:t xml:space="preserve"> It </w:t>
      </w:r>
      <w:r w:rsidR="003557AC" w:rsidRPr="006130AD">
        <w:rPr>
          <w:rFonts w:ascii="Times New Roman" w:hAnsi="Times New Roman" w:cs="Times New Roman"/>
          <w:sz w:val="24"/>
          <w:szCs w:val="24"/>
        </w:rPr>
        <w:t xml:space="preserve">is </w:t>
      </w:r>
      <w:r w:rsidR="00FE697E" w:rsidRPr="006130AD">
        <w:rPr>
          <w:rFonts w:ascii="Times New Roman" w:hAnsi="Times New Roman" w:cs="Times New Roman"/>
          <w:sz w:val="24"/>
          <w:szCs w:val="24"/>
        </w:rPr>
        <w:t xml:space="preserve">a free and </w:t>
      </w:r>
      <w:r w:rsidR="00873C8E" w:rsidRPr="006130AD">
        <w:rPr>
          <w:rFonts w:ascii="Times New Roman" w:hAnsi="Times New Roman" w:cs="Times New Roman"/>
          <w:sz w:val="24"/>
          <w:szCs w:val="24"/>
        </w:rPr>
        <w:t xml:space="preserve">open </w:t>
      </w:r>
      <w:r w:rsidR="00FE697E" w:rsidRPr="006130AD">
        <w:rPr>
          <w:rFonts w:ascii="Times New Roman" w:hAnsi="Times New Roman" w:cs="Times New Roman"/>
          <w:sz w:val="24"/>
          <w:szCs w:val="24"/>
        </w:rPr>
        <w:t>source search engine which can perform full-text search.</w:t>
      </w:r>
      <w:r w:rsidR="005237E1" w:rsidRPr="006130AD">
        <w:rPr>
          <w:rFonts w:ascii="Times New Roman" w:hAnsi="Times New Roman" w:cs="Times New Roman"/>
          <w:sz w:val="24"/>
          <w:szCs w:val="24"/>
        </w:rPr>
        <w:t xml:space="preserve"> </w:t>
      </w:r>
      <w:r w:rsidR="00FF4F6B">
        <w:rPr>
          <w:rFonts w:ascii="Times New Roman" w:hAnsi="Times New Roman" w:cs="Times New Roman"/>
          <w:sz w:val="24"/>
          <w:szCs w:val="24"/>
        </w:rPr>
        <w:t xml:space="preserve">Kibana </w:t>
      </w:r>
      <w:r w:rsidR="00FF4F6B" w:rsidRPr="006130AD">
        <w:rPr>
          <w:rFonts w:ascii="Times New Roman" w:hAnsi="Times New Roman" w:cs="Times New Roman"/>
          <w:sz w:val="24"/>
          <w:szCs w:val="24"/>
        </w:rPr>
        <w:t>is an open source visualization tool</w:t>
      </w:r>
      <w:r w:rsidR="00FF4F6B">
        <w:rPr>
          <w:rFonts w:ascii="Times New Roman" w:hAnsi="Times New Roman" w:cs="Times New Roman"/>
          <w:sz w:val="24"/>
          <w:szCs w:val="24"/>
        </w:rPr>
        <w:t xml:space="preserve">, often used along with Elasticsearch, to create </w:t>
      </w:r>
      <w:r w:rsidR="00FF4F6B" w:rsidRPr="006130AD">
        <w:rPr>
          <w:rFonts w:ascii="Times New Roman" w:hAnsi="Times New Roman" w:cs="Times New Roman"/>
          <w:sz w:val="24"/>
          <w:szCs w:val="24"/>
        </w:rPr>
        <w:t xml:space="preserve">visualizations from the indexed data on Elasticsearch cluster and </w:t>
      </w:r>
      <w:r w:rsidR="00FF4F6B">
        <w:rPr>
          <w:rFonts w:ascii="Times New Roman" w:hAnsi="Times New Roman" w:cs="Times New Roman"/>
          <w:sz w:val="24"/>
          <w:szCs w:val="24"/>
        </w:rPr>
        <w:t>provide useful insights especially from</w:t>
      </w:r>
      <w:r w:rsidR="00FF4F6B" w:rsidRPr="006130AD">
        <w:rPr>
          <w:rFonts w:ascii="Times New Roman" w:hAnsi="Times New Roman" w:cs="Times New Roman"/>
          <w:sz w:val="24"/>
          <w:szCs w:val="24"/>
        </w:rPr>
        <w:t xml:space="preserve"> </w:t>
      </w:r>
      <w:r w:rsidR="00FF4F6B">
        <w:rPr>
          <w:rFonts w:ascii="Times New Roman" w:hAnsi="Times New Roman" w:cs="Times New Roman"/>
          <w:sz w:val="24"/>
          <w:szCs w:val="24"/>
        </w:rPr>
        <w:t xml:space="preserve">large </w:t>
      </w:r>
      <w:r w:rsidR="00FF4F6B" w:rsidRPr="006130AD">
        <w:rPr>
          <w:rFonts w:ascii="Times New Roman" w:hAnsi="Times New Roman" w:cs="Times New Roman"/>
          <w:sz w:val="24"/>
          <w:szCs w:val="24"/>
        </w:rPr>
        <w:t>volumes of data.</w:t>
      </w:r>
      <w:r w:rsidR="00343C4F">
        <w:rPr>
          <w:rFonts w:ascii="Times New Roman" w:hAnsi="Times New Roman" w:cs="Times New Roman"/>
          <w:sz w:val="24"/>
          <w:szCs w:val="24"/>
        </w:rPr>
        <w:t xml:space="preserve"> </w:t>
      </w:r>
    </w:p>
    <w:p w:rsidR="00DF6BEE" w:rsidRPr="006130AD" w:rsidRDefault="00C2022B" w:rsidP="00EF010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For scalability, </w:t>
      </w:r>
      <w:r w:rsidR="00E57383" w:rsidRPr="006130AD">
        <w:rPr>
          <w:rFonts w:ascii="Times New Roman" w:hAnsi="Times New Roman" w:cs="Times New Roman"/>
          <w:sz w:val="24"/>
          <w:szCs w:val="24"/>
        </w:rPr>
        <w:t xml:space="preserve">Apache Hadoop is </w:t>
      </w:r>
      <w:r>
        <w:rPr>
          <w:rFonts w:ascii="Times New Roman" w:hAnsi="Times New Roman" w:cs="Times New Roman"/>
          <w:sz w:val="24"/>
          <w:szCs w:val="24"/>
        </w:rPr>
        <w:t xml:space="preserve">commonly </w:t>
      </w:r>
      <w:r w:rsidR="00E57383" w:rsidRPr="006130AD">
        <w:rPr>
          <w:rFonts w:ascii="Times New Roman" w:hAnsi="Times New Roman" w:cs="Times New Roman"/>
          <w:sz w:val="24"/>
          <w:szCs w:val="24"/>
        </w:rPr>
        <w:t xml:space="preserve">used with Elasticsearch for immense data storage and huge processing power. </w:t>
      </w:r>
      <w:r w:rsidR="00343C4F">
        <w:rPr>
          <w:rFonts w:ascii="Times New Roman" w:hAnsi="Times New Roman" w:cs="Times New Roman"/>
          <w:sz w:val="24"/>
          <w:szCs w:val="24"/>
        </w:rPr>
        <w:t xml:space="preserve">For public cloud based computing environments, </w:t>
      </w:r>
      <w:r w:rsidR="00B02BF0" w:rsidRPr="006130AD">
        <w:rPr>
          <w:rFonts w:ascii="Times New Roman" w:hAnsi="Times New Roman" w:cs="Times New Roman"/>
          <w:sz w:val="24"/>
          <w:szCs w:val="24"/>
        </w:rPr>
        <w:t>Amazon Web Services</w:t>
      </w:r>
      <w:r w:rsidR="00343C4F">
        <w:rPr>
          <w:rFonts w:ascii="Times New Roman" w:hAnsi="Times New Roman" w:cs="Times New Roman"/>
          <w:sz w:val="24"/>
          <w:szCs w:val="24"/>
        </w:rPr>
        <w:t xml:space="preserve"> (AWS</w:t>
      </w:r>
      <w:r w:rsidR="00B02BF0" w:rsidRPr="006130AD">
        <w:rPr>
          <w:rFonts w:ascii="Times New Roman" w:hAnsi="Times New Roman" w:cs="Times New Roman"/>
          <w:sz w:val="24"/>
          <w:szCs w:val="24"/>
        </w:rPr>
        <w:t>)</w:t>
      </w:r>
      <w:r w:rsidR="00343C4F">
        <w:rPr>
          <w:rFonts w:ascii="Times New Roman" w:hAnsi="Times New Roman" w:cs="Times New Roman"/>
          <w:sz w:val="24"/>
          <w:szCs w:val="24"/>
        </w:rPr>
        <w:t xml:space="preserve"> </w:t>
      </w:r>
      <w:r w:rsidR="00677014">
        <w:rPr>
          <w:rFonts w:ascii="Times New Roman" w:hAnsi="Times New Roman" w:cs="Times New Roman"/>
          <w:sz w:val="24"/>
          <w:szCs w:val="24"/>
        </w:rPr>
        <w:t xml:space="preserve">is a </w:t>
      </w:r>
      <w:r w:rsidR="00343C4F">
        <w:rPr>
          <w:rFonts w:ascii="Times New Roman" w:hAnsi="Times New Roman" w:cs="Times New Roman"/>
          <w:sz w:val="24"/>
          <w:szCs w:val="24"/>
        </w:rPr>
        <w:t xml:space="preserve">very popular </w:t>
      </w:r>
      <w:r w:rsidR="00677014">
        <w:rPr>
          <w:rFonts w:ascii="Times New Roman" w:hAnsi="Times New Roman" w:cs="Times New Roman"/>
          <w:sz w:val="24"/>
          <w:szCs w:val="24"/>
        </w:rPr>
        <w:t xml:space="preserve">platform </w:t>
      </w:r>
      <w:r w:rsidR="006030C4">
        <w:rPr>
          <w:rFonts w:ascii="Times New Roman" w:hAnsi="Times New Roman" w:cs="Times New Roman"/>
          <w:sz w:val="24"/>
          <w:szCs w:val="24"/>
        </w:rPr>
        <w:t>providing</w:t>
      </w:r>
      <w:r w:rsidR="00343C4F">
        <w:rPr>
          <w:rFonts w:ascii="Times New Roman" w:hAnsi="Times New Roman" w:cs="Times New Roman"/>
          <w:sz w:val="24"/>
          <w:szCs w:val="24"/>
        </w:rPr>
        <w:t xml:space="preserve"> Elasticsearch and </w:t>
      </w:r>
      <w:r w:rsidR="00C916CA" w:rsidRPr="006130AD">
        <w:rPr>
          <w:rFonts w:ascii="Times New Roman" w:hAnsi="Times New Roman" w:cs="Times New Roman"/>
          <w:sz w:val="24"/>
          <w:szCs w:val="24"/>
        </w:rPr>
        <w:t>Kibana</w:t>
      </w:r>
      <w:r w:rsidR="006030C4">
        <w:rPr>
          <w:rFonts w:ascii="Times New Roman" w:hAnsi="Times New Roman" w:cs="Times New Roman"/>
          <w:sz w:val="24"/>
          <w:szCs w:val="24"/>
        </w:rPr>
        <w:t xml:space="preserve"> capabilities</w:t>
      </w:r>
      <w:r w:rsidR="00C916CA" w:rsidRPr="006130AD">
        <w:rPr>
          <w:rFonts w:ascii="Times New Roman" w:hAnsi="Times New Roman" w:cs="Times New Roman"/>
          <w:sz w:val="24"/>
          <w:szCs w:val="24"/>
        </w:rPr>
        <w:t>.</w:t>
      </w:r>
    </w:p>
    <w:p w:rsidR="0053358B" w:rsidRDefault="000E6133" w:rsidP="00EF0105">
      <w:pPr>
        <w:spacing w:after="200" w:line="360" w:lineRule="auto"/>
        <w:jc w:val="both"/>
        <w:rPr>
          <w:rFonts w:ascii="Times New Roman" w:hAnsi="Times New Roman" w:cs="Times New Roman"/>
          <w:sz w:val="24"/>
          <w:szCs w:val="24"/>
        </w:rPr>
      </w:pPr>
      <w:r w:rsidRPr="006130AD">
        <w:rPr>
          <w:rFonts w:ascii="Times New Roman" w:hAnsi="Times New Roman" w:cs="Times New Roman"/>
          <w:sz w:val="24"/>
          <w:szCs w:val="24"/>
        </w:rPr>
        <w:t>This Master’s Project</w:t>
      </w:r>
      <w:r w:rsidR="00343C4F">
        <w:rPr>
          <w:rFonts w:ascii="Times New Roman" w:hAnsi="Times New Roman" w:cs="Times New Roman"/>
          <w:sz w:val="24"/>
          <w:szCs w:val="24"/>
        </w:rPr>
        <w:t xml:space="preserve"> research</w:t>
      </w:r>
      <w:r w:rsidR="00FE2AB2">
        <w:rPr>
          <w:rFonts w:ascii="Times New Roman" w:hAnsi="Times New Roman" w:cs="Times New Roman"/>
          <w:sz w:val="24"/>
          <w:szCs w:val="24"/>
        </w:rPr>
        <w:t xml:space="preserve"> was focused</w:t>
      </w:r>
      <w:r w:rsidRPr="006130AD">
        <w:rPr>
          <w:rFonts w:ascii="Times New Roman" w:hAnsi="Times New Roman" w:cs="Times New Roman"/>
          <w:sz w:val="24"/>
          <w:szCs w:val="24"/>
        </w:rPr>
        <w:t xml:space="preserve"> on </w:t>
      </w:r>
      <w:r w:rsidR="00FE2AB2">
        <w:rPr>
          <w:rFonts w:ascii="Times New Roman" w:hAnsi="Times New Roman" w:cs="Times New Roman"/>
          <w:sz w:val="24"/>
          <w:szCs w:val="24"/>
        </w:rPr>
        <w:t>analyzing</w:t>
      </w:r>
      <w:r w:rsidR="002B422D" w:rsidRPr="006130AD">
        <w:rPr>
          <w:rFonts w:ascii="Times New Roman" w:hAnsi="Times New Roman" w:cs="Times New Roman"/>
          <w:sz w:val="24"/>
          <w:szCs w:val="24"/>
        </w:rPr>
        <w:t xml:space="preserve"> </w:t>
      </w:r>
      <w:r w:rsidR="00FE2AB2">
        <w:rPr>
          <w:rFonts w:ascii="Times New Roman" w:hAnsi="Times New Roman" w:cs="Times New Roman"/>
          <w:sz w:val="24"/>
          <w:szCs w:val="24"/>
        </w:rPr>
        <w:t>and managing</w:t>
      </w:r>
      <w:r w:rsidR="009A1C3A">
        <w:rPr>
          <w:rFonts w:ascii="Times New Roman" w:hAnsi="Times New Roman" w:cs="Times New Roman"/>
          <w:sz w:val="24"/>
          <w:szCs w:val="24"/>
        </w:rPr>
        <w:t xml:space="preserve"> </w:t>
      </w:r>
      <w:r w:rsidR="00EA1938">
        <w:rPr>
          <w:rFonts w:ascii="Times New Roman" w:hAnsi="Times New Roman" w:cs="Times New Roman"/>
          <w:sz w:val="24"/>
          <w:szCs w:val="24"/>
        </w:rPr>
        <w:t>data</w:t>
      </w:r>
      <w:r w:rsidR="002B422D" w:rsidRPr="006130AD">
        <w:rPr>
          <w:rFonts w:ascii="Times New Roman" w:hAnsi="Times New Roman" w:cs="Times New Roman"/>
          <w:sz w:val="24"/>
          <w:szCs w:val="24"/>
        </w:rPr>
        <w:t xml:space="preserve"> using </w:t>
      </w:r>
      <w:r w:rsidR="00A3232C">
        <w:rPr>
          <w:rFonts w:ascii="Times New Roman" w:hAnsi="Times New Roman" w:cs="Times New Roman"/>
          <w:sz w:val="24"/>
          <w:szCs w:val="24"/>
        </w:rPr>
        <w:t xml:space="preserve">Elasticsearch, </w:t>
      </w:r>
      <w:r w:rsidR="00343C4F">
        <w:rPr>
          <w:rFonts w:ascii="Times New Roman" w:hAnsi="Times New Roman" w:cs="Times New Roman"/>
          <w:sz w:val="24"/>
          <w:szCs w:val="24"/>
        </w:rPr>
        <w:t xml:space="preserve">Kibana, </w:t>
      </w:r>
      <w:r w:rsidR="00A3232C">
        <w:rPr>
          <w:rFonts w:ascii="Times New Roman" w:hAnsi="Times New Roman" w:cs="Times New Roman"/>
          <w:sz w:val="24"/>
          <w:szCs w:val="24"/>
        </w:rPr>
        <w:t>Hadoop, and AWS</w:t>
      </w:r>
      <w:r w:rsidR="002B422D" w:rsidRPr="006130AD">
        <w:rPr>
          <w:rFonts w:ascii="Times New Roman" w:hAnsi="Times New Roman" w:cs="Times New Roman"/>
          <w:sz w:val="24"/>
          <w:szCs w:val="24"/>
        </w:rPr>
        <w:t xml:space="preserve">. </w:t>
      </w:r>
      <w:r w:rsidR="00FE2AB2">
        <w:rPr>
          <w:rFonts w:ascii="Times New Roman" w:hAnsi="Times New Roman" w:cs="Times New Roman"/>
          <w:sz w:val="24"/>
          <w:szCs w:val="24"/>
        </w:rPr>
        <w:t>First, we implemented a</w:t>
      </w:r>
      <w:r w:rsidR="00F42113">
        <w:rPr>
          <w:rFonts w:ascii="Times New Roman" w:hAnsi="Times New Roman" w:cs="Times New Roman"/>
          <w:sz w:val="24"/>
          <w:szCs w:val="24"/>
        </w:rPr>
        <w:t xml:space="preserve"> (pseudo-distributed-mode) Hadoop cluster, configured with Elasticsearch and Kibana using the ES-Hadoop library, on a local Linux workstation</w:t>
      </w:r>
      <w:r w:rsidR="00FE2AB2">
        <w:rPr>
          <w:rFonts w:ascii="Times New Roman" w:hAnsi="Times New Roman" w:cs="Times New Roman"/>
          <w:sz w:val="24"/>
          <w:szCs w:val="24"/>
        </w:rPr>
        <w:t xml:space="preserve">. Next, we </w:t>
      </w:r>
      <w:r w:rsidR="00F42113">
        <w:rPr>
          <w:rFonts w:ascii="Times New Roman" w:hAnsi="Times New Roman" w:cs="Times New Roman"/>
          <w:sz w:val="24"/>
          <w:szCs w:val="24"/>
        </w:rPr>
        <w:t xml:space="preserve">developed data pipelines between Elasticsearch and commonly used </w:t>
      </w:r>
      <w:r w:rsidR="0061010D">
        <w:rPr>
          <w:rFonts w:ascii="Times New Roman" w:hAnsi="Times New Roman" w:cs="Times New Roman"/>
          <w:sz w:val="24"/>
          <w:szCs w:val="24"/>
        </w:rPr>
        <w:t xml:space="preserve">Hadoop </w:t>
      </w:r>
      <w:r w:rsidR="00F42113">
        <w:rPr>
          <w:rFonts w:ascii="Times New Roman" w:hAnsi="Times New Roman" w:cs="Times New Roman"/>
          <w:sz w:val="24"/>
          <w:szCs w:val="24"/>
        </w:rPr>
        <w:t xml:space="preserve">data analytic tools </w:t>
      </w:r>
      <w:r w:rsidR="0061010D">
        <w:rPr>
          <w:rFonts w:ascii="Times New Roman" w:hAnsi="Times New Roman" w:cs="Times New Roman"/>
          <w:sz w:val="24"/>
          <w:szCs w:val="24"/>
        </w:rPr>
        <w:t xml:space="preserve">(i.e., </w:t>
      </w:r>
      <w:r w:rsidR="00E90327">
        <w:rPr>
          <w:rFonts w:ascii="Times New Roman" w:hAnsi="Times New Roman" w:cs="Times New Roman"/>
          <w:sz w:val="24"/>
          <w:szCs w:val="24"/>
        </w:rPr>
        <w:t>Pig and Hive</w:t>
      </w:r>
      <w:r w:rsidR="0061010D">
        <w:rPr>
          <w:rFonts w:ascii="Times New Roman" w:hAnsi="Times New Roman" w:cs="Times New Roman"/>
          <w:sz w:val="24"/>
          <w:szCs w:val="24"/>
        </w:rPr>
        <w:t xml:space="preserve">) to facilitate seamless data </w:t>
      </w:r>
      <w:r w:rsidR="00C916CA" w:rsidRPr="006130AD">
        <w:rPr>
          <w:rFonts w:ascii="Times New Roman" w:hAnsi="Times New Roman" w:cs="Times New Roman"/>
          <w:sz w:val="24"/>
          <w:szCs w:val="24"/>
        </w:rPr>
        <w:t>colle</w:t>
      </w:r>
      <w:r w:rsidR="0061010D">
        <w:rPr>
          <w:rFonts w:ascii="Times New Roman" w:hAnsi="Times New Roman" w:cs="Times New Roman"/>
          <w:sz w:val="24"/>
          <w:szCs w:val="24"/>
        </w:rPr>
        <w:t>ction, storage and search</w:t>
      </w:r>
      <w:r w:rsidR="00C916CA" w:rsidRPr="006130AD">
        <w:rPr>
          <w:rFonts w:ascii="Times New Roman" w:hAnsi="Times New Roman" w:cs="Times New Roman"/>
          <w:sz w:val="24"/>
          <w:szCs w:val="24"/>
        </w:rPr>
        <w:t xml:space="preserve">. </w:t>
      </w:r>
      <w:r w:rsidR="00072F9C">
        <w:rPr>
          <w:rFonts w:ascii="Times New Roman" w:hAnsi="Times New Roman" w:cs="Times New Roman"/>
          <w:sz w:val="24"/>
          <w:szCs w:val="24"/>
        </w:rPr>
        <w:t>Then, we developed a Twitter T</w:t>
      </w:r>
      <w:r w:rsidR="00C038F2">
        <w:rPr>
          <w:rFonts w:ascii="Times New Roman" w:hAnsi="Times New Roman" w:cs="Times New Roman"/>
          <w:sz w:val="24"/>
          <w:szCs w:val="24"/>
        </w:rPr>
        <w:t xml:space="preserve">rend Analyzer </w:t>
      </w:r>
      <w:r w:rsidR="001E4284">
        <w:rPr>
          <w:rFonts w:ascii="Times New Roman" w:hAnsi="Times New Roman" w:cs="Times New Roman"/>
          <w:sz w:val="24"/>
          <w:szCs w:val="24"/>
        </w:rPr>
        <w:t xml:space="preserve">to perform </w:t>
      </w:r>
      <w:r w:rsidR="00C038F2">
        <w:rPr>
          <w:rFonts w:ascii="Times New Roman" w:hAnsi="Times New Roman" w:cs="Times New Roman"/>
          <w:sz w:val="24"/>
          <w:szCs w:val="24"/>
        </w:rPr>
        <w:t xml:space="preserve">real-time </w:t>
      </w:r>
      <w:r w:rsidR="001E4284">
        <w:rPr>
          <w:rFonts w:ascii="Times New Roman" w:hAnsi="Times New Roman" w:cs="Times New Roman"/>
          <w:sz w:val="24"/>
          <w:szCs w:val="24"/>
        </w:rPr>
        <w:t xml:space="preserve">analysis of </w:t>
      </w:r>
      <w:r w:rsidR="00C038F2">
        <w:rPr>
          <w:rFonts w:ascii="Times New Roman" w:hAnsi="Times New Roman" w:cs="Times New Roman"/>
          <w:sz w:val="24"/>
          <w:szCs w:val="24"/>
        </w:rPr>
        <w:t>se</w:t>
      </w:r>
      <w:r w:rsidR="001E4284">
        <w:rPr>
          <w:rFonts w:ascii="Times New Roman" w:hAnsi="Times New Roman" w:cs="Times New Roman"/>
          <w:sz w:val="24"/>
          <w:szCs w:val="24"/>
        </w:rPr>
        <w:t>lected t</w:t>
      </w:r>
      <w:r w:rsidR="00C038F2">
        <w:rPr>
          <w:rFonts w:ascii="Times New Roman" w:hAnsi="Times New Roman" w:cs="Times New Roman"/>
          <w:sz w:val="24"/>
          <w:szCs w:val="24"/>
        </w:rPr>
        <w:t>weets from the Twitter application</w:t>
      </w:r>
      <w:r w:rsidR="00BC7DF9">
        <w:rPr>
          <w:rFonts w:ascii="Times New Roman" w:hAnsi="Times New Roman" w:cs="Times New Roman"/>
          <w:sz w:val="24"/>
          <w:szCs w:val="24"/>
        </w:rPr>
        <w:t>, while using Apache Storm to stream the Twitter feed.</w:t>
      </w:r>
      <w:r w:rsidR="000C6419">
        <w:rPr>
          <w:rFonts w:ascii="Times New Roman" w:hAnsi="Times New Roman" w:cs="Times New Roman"/>
          <w:sz w:val="24"/>
          <w:szCs w:val="24"/>
        </w:rPr>
        <w:t xml:space="preserve"> </w:t>
      </w:r>
    </w:p>
    <w:p w:rsidR="00A41CFE" w:rsidRPr="00CE3F4D" w:rsidRDefault="00BC7DF9" w:rsidP="00CE3F4D">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In addition, we </w:t>
      </w:r>
      <w:r w:rsidR="006030C4">
        <w:rPr>
          <w:rFonts w:ascii="Times New Roman" w:hAnsi="Times New Roman" w:cs="Times New Roman"/>
          <w:sz w:val="24"/>
          <w:szCs w:val="24"/>
        </w:rPr>
        <w:t xml:space="preserve">developed a real-time web server log analyzer on AWS, using the various data analytic tools made available on AWS, including Elasticsearch for full-text search and Kibana for data visualization. </w:t>
      </w:r>
    </w:p>
    <w:p w:rsidR="00CE3F4D" w:rsidRDefault="00CE3F4D">
      <w:pPr>
        <w:rPr>
          <w:rFonts w:ascii="Times New Roman" w:eastAsiaTheme="majorEastAsia" w:hAnsi="Times New Roman" w:cstheme="majorBidi"/>
          <w:b/>
          <w:sz w:val="28"/>
          <w:szCs w:val="32"/>
        </w:rPr>
      </w:pPr>
      <w:bookmarkStart w:id="5" w:name="_Toc492334896"/>
      <w:r>
        <w:br w:type="page"/>
      </w:r>
    </w:p>
    <w:p w:rsidR="00D7001D" w:rsidRDefault="0048534F" w:rsidP="0060532E">
      <w:pPr>
        <w:pStyle w:val="Heading1"/>
      </w:pPr>
      <w:bookmarkStart w:id="6" w:name="_Toc492600373"/>
      <w:r w:rsidRPr="0048534F">
        <w:lastRenderedPageBreak/>
        <w:t>ACKNOWLEDGEMENT</w:t>
      </w:r>
      <w:bookmarkEnd w:id="5"/>
      <w:bookmarkEnd w:id="6"/>
    </w:p>
    <w:p w:rsidR="00D7001D" w:rsidRDefault="00D7001D" w:rsidP="00DB71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sincere gratitude to </w:t>
      </w:r>
      <w:r w:rsidR="00337C87">
        <w:rPr>
          <w:rFonts w:ascii="Times New Roman" w:hAnsi="Times New Roman" w:cs="Times New Roman"/>
          <w:sz w:val="24"/>
          <w:szCs w:val="24"/>
        </w:rPr>
        <w:t>my advisor Dr. Hsieh for all his assistance and guidance. The research topic for this project was suggested by Dr. Hsieh and I appreciate the opportunity given to me to work on this project.</w:t>
      </w:r>
      <w:ins w:id="7" w:author="Likhita Sanapa Prabhakar" w:date="2017-09-08T02:12:00Z">
        <w:r w:rsidR="00561041">
          <w:rPr>
            <w:rFonts w:ascii="Times New Roman" w:hAnsi="Times New Roman" w:cs="Times New Roman"/>
            <w:sz w:val="24"/>
            <w:szCs w:val="24"/>
          </w:rPr>
          <w:t xml:space="preserve"> I would also like to thank Dr. Yen-Hung Hu</w:t>
        </w:r>
      </w:ins>
      <w:ins w:id="8" w:author="Likhita Sanapa Prabhakar" w:date="2017-09-08T02:14:00Z">
        <w:r w:rsidR="00561041">
          <w:rPr>
            <w:rFonts w:ascii="Times New Roman" w:hAnsi="Times New Roman" w:cs="Times New Roman"/>
            <w:sz w:val="24"/>
            <w:szCs w:val="24"/>
          </w:rPr>
          <w:t>, for being my reviewer.</w:t>
        </w:r>
      </w:ins>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Default="005C3C60" w:rsidP="00337C87">
      <w:pPr>
        <w:spacing w:after="0" w:line="360" w:lineRule="auto"/>
        <w:jc w:val="both"/>
        <w:rPr>
          <w:rFonts w:ascii="Times New Roman" w:hAnsi="Times New Roman" w:cs="Times New Roman"/>
          <w:sz w:val="24"/>
          <w:szCs w:val="24"/>
        </w:rPr>
      </w:pPr>
    </w:p>
    <w:p w:rsidR="005C3C60" w:rsidRPr="00D7001D" w:rsidRDefault="005C3C60" w:rsidP="00337C87">
      <w:pPr>
        <w:spacing w:after="0" w:line="360" w:lineRule="auto"/>
        <w:jc w:val="both"/>
        <w:rPr>
          <w:rFonts w:ascii="Times New Roman" w:hAnsi="Times New Roman" w:cs="Times New Roman"/>
          <w:b/>
          <w:color w:val="230DC3"/>
          <w:sz w:val="28"/>
          <w:szCs w:val="28"/>
        </w:rPr>
      </w:pPr>
    </w:p>
    <w:p w:rsidR="0048534F" w:rsidRPr="0048534F" w:rsidRDefault="0048534F" w:rsidP="0048534F">
      <w:pPr>
        <w:spacing w:line="360" w:lineRule="auto"/>
        <w:jc w:val="center"/>
        <w:rPr>
          <w:rFonts w:ascii="Times New Roman" w:hAnsi="Times New Roman" w:cs="Times New Roman"/>
          <w:b/>
          <w:color w:val="230DC3"/>
          <w:sz w:val="28"/>
          <w:szCs w:val="28"/>
        </w:rPr>
      </w:pPr>
    </w:p>
    <w:p w:rsidR="002C7072" w:rsidRPr="002D1793" w:rsidRDefault="002C7072" w:rsidP="008306B9">
      <w:pPr>
        <w:rPr>
          <w:rFonts w:ascii="Times New Roman" w:hAnsi="Times New Roman" w:cs="Times New Roman"/>
          <w:color w:val="000000" w:themeColor="text1"/>
          <w:sz w:val="24"/>
          <w:szCs w:val="24"/>
        </w:rPr>
      </w:pPr>
    </w:p>
    <w:p w:rsidR="00C03E93" w:rsidRDefault="00C03E93" w:rsidP="00C03E93">
      <w:pPr>
        <w:jc w:val="right"/>
        <w:rPr>
          <w:rFonts w:ascii="Times New Roman" w:hAnsi="Times New Roman" w:cs="Times New Roman"/>
          <w:sz w:val="24"/>
          <w:szCs w:val="24"/>
        </w:rPr>
      </w:pPr>
    </w:p>
    <w:p w:rsidR="00C03E93" w:rsidRDefault="00C03E93"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DF6BEE" w:rsidRDefault="00DF6BEE" w:rsidP="00C03E93">
      <w:pPr>
        <w:jc w:val="right"/>
        <w:rPr>
          <w:rFonts w:ascii="Times New Roman" w:hAnsi="Times New Roman" w:cs="Times New Roman"/>
          <w:sz w:val="24"/>
          <w:szCs w:val="24"/>
        </w:rPr>
      </w:pPr>
    </w:p>
    <w:p w:rsidR="000E073E" w:rsidRDefault="000E073E" w:rsidP="0060532E">
      <w:pPr>
        <w:pStyle w:val="Heading1"/>
      </w:pPr>
      <w:bookmarkStart w:id="9" w:name="_Toc492600374"/>
      <w:r>
        <w:t>TABLE OF CONTENTS</w:t>
      </w:r>
      <w:bookmarkEnd w:id="9"/>
    </w:p>
    <w:p w:rsidR="00561041" w:rsidRDefault="000E073E">
      <w:pPr>
        <w:pStyle w:val="TOC2"/>
        <w:tabs>
          <w:tab w:val="right" w:leader="dot" w:pos="9350"/>
        </w:tabs>
        <w:rPr>
          <w:ins w:id="10" w:author="Likhita Sanapa Prabhakar" w:date="2017-09-08T02:15:00Z"/>
          <w:rFonts w:eastAsiaTheme="minorEastAsia"/>
          <w:noProof/>
        </w:rPr>
      </w:pPr>
      <w:r w:rsidRPr="00CC53D7">
        <w:rPr>
          <w:rFonts w:cs="Times New Roman"/>
          <w:sz w:val="24"/>
          <w:szCs w:val="24"/>
        </w:rPr>
        <w:fldChar w:fldCharType="begin"/>
      </w:r>
      <w:r w:rsidRPr="00E02693">
        <w:rPr>
          <w:rFonts w:cs="Times New Roman"/>
          <w:sz w:val="24"/>
          <w:szCs w:val="24"/>
        </w:rPr>
        <w:instrText xml:space="preserve"> TOC \t "Heading 1,2,Heading 2,3,Heading 3,4,No Spacing,1" </w:instrText>
      </w:r>
      <w:r w:rsidRPr="00CC53D7">
        <w:rPr>
          <w:rFonts w:cs="Times New Roman"/>
          <w:sz w:val="24"/>
          <w:szCs w:val="24"/>
        </w:rPr>
        <w:fldChar w:fldCharType="separate"/>
      </w:r>
      <w:ins w:id="11" w:author="Likhita Sanapa Prabhakar" w:date="2017-09-08T02:15:00Z">
        <w:r w:rsidR="00561041">
          <w:rPr>
            <w:noProof/>
          </w:rPr>
          <w:t>ABSTRACT</w:t>
        </w:r>
        <w:r w:rsidR="00561041">
          <w:rPr>
            <w:noProof/>
          </w:rPr>
          <w:tab/>
        </w:r>
        <w:r w:rsidR="00561041">
          <w:rPr>
            <w:noProof/>
          </w:rPr>
          <w:fldChar w:fldCharType="begin"/>
        </w:r>
        <w:r w:rsidR="00561041">
          <w:rPr>
            <w:noProof/>
          </w:rPr>
          <w:instrText xml:space="preserve"> PAGEREF _Toc492600372 \h </w:instrText>
        </w:r>
      </w:ins>
      <w:r w:rsidR="00561041">
        <w:rPr>
          <w:noProof/>
        </w:rPr>
      </w:r>
      <w:r w:rsidR="00561041">
        <w:rPr>
          <w:noProof/>
        </w:rPr>
        <w:fldChar w:fldCharType="separate"/>
      </w:r>
      <w:ins w:id="12" w:author="Likhita Sanapa Prabhakar" w:date="2017-09-08T02:15:00Z">
        <w:r w:rsidR="00561041">
          <w:rPr>
            <w:noProof/>
          </w:rPr>
          <w:t>ii</w:t>
        </w:r>
        <w:r w:rsidR="00561041">
          <w:rPr>
            <w:noProof/>
          </w:rPr>
          <w:fldChar w:fldCharType="end"/>
        </w:r>
      </w:ins>
    </w:p>
    <w:p w:rsidR="00561041" w:rsidRDefault="00561041">
      <w:pPr>
        <w:pStyle w:val="TOC2"/>
        <w:tabs>
          <w:tab w:val="right" w:leader="dot" w:pos="9350"/>
        </w:tabs>
        <w:rPr>
          <w:ins w:id="13" w:author="Likhita Sanapa Prabhakar" w:date="2017-09-08T02:15:00Z"/>
          <w:rFonts w:eastAsiaTheme="minorEastAsia"/>
          <w:noProof/>
        </w:rPr>
      </w:pPr>
      <w:ins w:id="14" w:author="Likhita Sanapa Prabhakar" w:date="2017-09-08T02:15:00Z">
        <w:r>
          <w:rPr>
            <w:noProof/>
          </w:rPr>
          <w:t>ACKNOWLEDGEMENT</w:t>
        </w:r>
        <w:r>
          <w:rPr>
            <w:noProof/>
          </w:rPr>
          <w:tab/>
        </w:r>
        <w:r>
          <w:rPr>
            <w:noProof/>
          </w:rPr>
          <w:fldChar w:fldCharType="begin"/>
        </w:r>
        <w:r>
          <w:rPr>
            <w:noProof/>
          </w:rPr>
          <w:instrText xml:space="preserve"> PAGEREF _Toc492600373 \h </w:instrText>
        </w:r>
      </w:ins>
      <w:r>
        <w:rPr>
          <w:noProof/>
        </w:rPr>
      </w:r>
      <w:r>
        <w:rPr>
          <w:noProof/>
        </w:rPr>
        <w:fldChar w:fldCharType="separate"/>
      </w:r>
      <w:ins w:id="15" w:author="Likhita Sanapa Prabhakar" w:date="2017-09-08T02:15:00Z">
        <w:r>
          <w:rPr>
            <w:noProof/>
          </w:rPr>
          <w:t>iii</w:t>
        </w:r>
        <w:r>
          <w:rPr>
            <w:noProof/>
          </w:rPr>
          <w:fldChar w:fldCharType="end"/>
        </w:r>
      </w:ins>
    </w:p>
    <w:p w:rsidR="00561041" w:rsidRDefault="00561041">
      <w:pPr>
        <w:pStyle w:val="TOC2"/>
        <w:tabs>
          <w:tab w:val="right" w:leader="dot" w:pos="9350"/>
        </w:tabs>
        <w:rPr>
          <w:ins w:id="16" w:author="Likhita Sanapa Prabhakar" w:date="2017-09-08T02:15:00Z"/>
          <w:rFonts w:eastAsiaTheme="minorEastAsia"/>
          <w:noProof/>
        </w:rPr>
      </w:pPr>
      <w:ins w:id="17" w:author="Likhita Sanapa Prabhakar" w:date="2017-09-08T02:15:00Z">
        <w:r>
          <w:rPr>
            <w:noProof/>
          </w:rPr>
          <w:t>TABLE OF CONTENTS</w:t>
        </w:r>
        <w:r>
          <w:rPr>
            <w:noProof/>
          </w:rPr>
          <w:tab/>
        </w:r>
        <w:r>
          <w:rPr>
            <w:noProof/>
          </w:rPr>
          <w:fldChar w:fldCharType="begin"/>
        </w:r>
        <w:r>
          <w:rPr>
            <w:noProof/>
          </w:rPr>
          <w:instrText xml:space="preserve"> PAGEREF _Toc492600374 \h </w:instrText>
        </w:r>
      </w:ins>
      <w:r>
        <w:rPr>
          <w:noProof/>
        </w:rPr>
      </w:r>
      <w:r>
        <w:rPr>
          <w:noProof/>
        </w:rPr>
        <w:fldChar w:fldCharType="separate"/>
      </w:r>
      <w:ins w:id="18" w:author="Likhita Sanapa Prabhakar" w:date="2017-09-08T02:15:00Z">
        <w:r>
          <w:rPr>
            <w:noProof/>
          </w:rPr>
          <w:t>iv</w:t>
        </w:r>
        <w:r>
          <w:rPr>
            <w:noProof/>
          </w:rPr>
          <w:fldChar w:fldCharType="end"/>
        </w:r>
      </w:ins>
    </w:p>
    <w:p w:rsidR="00561041" w:rsidRDefault="00561041">
      <w:pPr>
        <w:pStyle w:val="TOC2"/>
        <w:tabs>
          <w:tab w:val="right" w:leader="dot" w:pos="9350"/>
        </w:tabs>
        <w:rPr>
          <w:ins w:id="19" w:author="Likhita Sanapa Prabhakar" w:date="2017-09-08T02:15:00Z"/>
          <w:rFonts w:eastAsiaTheme="minorEastAsia"/>
          <w:noProof/>
        </w:rPr>
      </w:pPr>
      <w:ins w:id="20" w:author="Likhita Sanapa Prabhakar" w:date="2017-09-08T02:15:00Z">
        <w:r>
          <w:rPr>
            <w:noProof/>
          </w:rPr>
          <w:t>LIST OF FIGURES</w:t>
        </w:r>
        <w:r>
          <w:rPr>
            <w:noProof/>
          </w:rPr>
          <w:tab/>
        </w:r>
        <w:r>
          <w:rPr>
            <w:noProof/>
          </w:rPr>
          <w:fldChar w:fldCharType="begin"/>
        </w:r>
        <w:r>
          <w:rPr>
            <w:noProof/>
          </w:rPr>
          <w:instrText xml:space="preserve"> PAGEREF _Toc492600375 \h </w:instrText>
        </w:r>
      </w:ins>
      <w:r>
        <w:rPr>
          <w:noProof/>
        </w:rPr>
      </w:r>
      <w:r>
        <w:rPr>
          <w:noProof/>
        </w:rPr>
        <w:fldChar w:fldCharType="separate"/>
      </w:r>
      <w:ins w:id="21" w:author="Likhita Sanapa Prabhakar" w:date="2017-09-08T02:15:00Z">
        <w:r>
          <w:rPr>
            <w:noProof/>
          </w:rPr>
          <w:t>vi</w:t>
        </w:r>
        <w:r>
          <w:rPr>
            <w:noProof/>
          </w:rPr>
          <w:fldChar w:fldCharType="end"/>
        </w:r>
      </w:ins>
    </w:p>
    <w:p w:rsidR="00561041" w:rsidRDefault="00561041">
      <w:pPr>
        <w:pStyle w:val="TOC2"/>
        <w:tabs>
          <w:tab w:val="left" w:pos="660"/>
          <w:tab w:val="right" w:leader="dot" w:pos="9350"/>
        </w:tabs>
        <w:rPr>
          <w:ins w:id="22" w:author="Likhita Sanapa Prabhakar" w:date="2017-09-08T02:15:00Z"/>
          <w:rFonts w:eastAsiaTheme="minorEastAsia"/>
          <w:noProof/>
        </w:rPr>
      </w:pPr>
      <w:ins w:id="23" w:author="Likhita Sanapa Prabhakar" w:date="2017-09-08T02:15:00Z">
        <w:r>
          <w:rPr>
            <w:noProof/>
          </w:rPr>
          <w:t>1.</w:t>
        </w:r>
        <w:r>
          <w:rPr>
            <w:rFonts w:eastAsiaTheme="minorEastAsia"/>
            <w:noProof/>
          </w:rPr>
          <w:tab/>
        </w:r>
        <w:r>
          <w:rPr>
            <w:noProof/>
          </w:rPr>
          <w:t>INTRODUCTION</w:t>
        </w:r>
        <w:r>
          <w:rPr>
            <w:noProof/>
          </w:rPr>
          <w:tab/>
        </w:r>
        <w:r>
          <w:rPr>
            <w:noProof/>
          </w:rPr>
          <w:fldChar w:fldCharType="begin"/>
        </w:r>
        <w:r>
          <w:rPr>
            <w:noProof/>
          </w:rPr>
          <w:instrText xml:space="preserve"> PAGEREF _Toc492600376 \h </w:instrText>
        </w:r>
      </w:ins>
      <w:r>
        <w:rPr>
          <w:noProof/>
        </w:rPr>
      </w:r>
      <w:r>
        <w:rPr>
          <w:noProof/>
        </w:rPr>
        <w:fldChar w:fldCharType="separate"/>
      </w:r>
      <w:ins w:id="24" w:author="Likhita Sanapa Prabhakar" w:date="2017-09-08T02:15:00Z">
        <w:r>
          <w:rPr>
            <w:noProof/>
          </w:rPr>
          <w:t>1</w:t>
        </w:r>
        <w:r>
          <w:rPr>
            <w:noProof/>
          </w:rPr>
          <w:fldChar w:fldCharType="end"/>
        </w:r>
      </w:ins>
    </w:p>
    <w:p w:rsidR="00561041" w:rsidRDefault="00561041">
      <w:pPr>
        <w:pStyle w:val="TOC3"/>
        <w:tabs>
          <w:tab w:val="left" w:pos="1100"/>
          <w:tab w:val="right" w:leader="dot" w:pos="9350"/>
        </w:tabs>
        <w:rPr>
          <w:ins w:id="25" w:author="Likhita Sanapa Prabhakar" w:date="2017-09-08T02:15:00Z"/>
          <w:rFonts w:eastAsiaTheme="minorEastAsia"/>
          <w:noProof/>
        </w:rPr>
      </w:pPr>
      <w:ins w:id="26" w:author="Likhita Sanapa Prabhakar" w:date="2017-09-08T02:15:00Z">
        <w:r>
          <w:rPr>
            <w:noProof/>
          </w:rPr>
          <w:t>1.1</w:t>
        </w:r>
        <w:r>
          <w:rPr>
            <w:rFonts w:eastAsiaTheme="minorEastAsia"/>
            <w:noProof/>
          </w:rPr>
          <w:tab/>
        </w:r>
        <w:r>
          <w:rPr>
            <w:noProof/>
          </w:rPr>
          <w:t>Project Goal</w:t>
        </w:r>
        <w:r>
          <w:rPr>
            <w:noProof/>
          </w:rPr>
          <w:tab/>
        </w:r>
        <w:r>
          <w:rPr>
            <w:noProof/>
          </w:rPr>
          <w:fldChar w:fldCharType="begin"/>
        </w:r>
        <w:r>
          <w:rPr>
            <w:noProof/>
          </w:rPr>
          <w:instrText xml:space="preserve"> PAGEREF _Toc492600377 \h </w:instrText>
        </w:r>
      </w:ins>
      <w:r>
        <w:rPr>
          <w:noProof/>
        </w:rPr>
      </w:r>
      <w:r>
        <w:rPr>
          <w:noProof/>
        </w:rPr>
        <w:fldChar w:fldCharType="separate"/>
      </w:r>
      <w:ins w:id="27" w:author="Likhita Sanapa Prabhakar" w:date="2017-09-08T02:15:00Z">
        <w:r>
          <w:rPr>
            <w:noProof/>
          </w:rPr>
          <w:t>1</w:t>
        </w:r>
        <w:r>
          <w:rPr>
            <w:noProof/>
          </w:rPr>
          <w:fldChar w:fldCharType="end"/>
        </w:r>
      </w:ins>
    </w:p>
    <w:p w:rsidR="00561041" w:rsidRDefault="00561041">
      <w:pPr>
        <w:pStyle w:val="TOC3"/>
        <w:tabs>
          <w:tab w:val="left" w:pos="1100"/>
          <w:tab w:val="right" w:leader="dot" w:pos="9350"/>
        </w:tabs>
        <w:rPr>
          <w:ins w:id="28" w:author="Likhita Sanapa Prabhakar" w:date="2017-09-08T02:15:00Z"/>
          <w:rFonts w:eastAsiaTheme="minorEastAsia"/>
          <w:noProof/>
        </w:rPr>
      </w:pPr>
      <w:ins w:id="29" w:author="Likhita Sanapa Prabhakar" w:date="2017-09-08T02:15:00Z">
        <w:r>
          <w:rPr>
            <w:noProof/>
          </w:rPr>
          <w:t>1.2</w:t>
        </w:r>
        <w:r>
          <w:rPr>
            <w:rFonts w:eastAsiaTheme="minorEastAsia"/>
            <w:noProof/>
          </w:rPr>
          <w:tab/>
        </w:r>
        <w:r>
          <w:rPr>
            <w:noProof/>
          </w:rPr>
          <w:t>Report Organization</w:t>
        </w:r>
        <w:r>
          <w:rPr>
            <w:noProof/>
          </w:rPr>
          <w:tab/>
        </w:r>
        <w:r>
          <w:rPr>
            <w:noProof/>
          </w:rPr>
          <w:fldChar w:fldCharType="begin"/>
        </w:r>
        <w:r>
          <w:rPr>
            <w:noProof/>
          </w:rPr>
          <w:instrText xml:space="preserve"> PAGEREF _Toc492600378 \h </w:instrText>
        </w:r>
      </w:ins>
      <w:r>
        <w:rPr>
          <w:noProof/>
        </w:rPr>
      </w:r>
      <w:r>
        <w:rPr>
          <w:noProof/>
        </w:rPr>
        <w:fldChar w:fldCharType="separate"/>
      </w:r>
      <w:ins w:id="30" w:author="Likhita Sanapa Prabhakar" w:date="2017-09-08T02:15:00Z">
        <w:r>
          <w:rPr>
            <w:noProof/>
          </w:rPr>
          <w:t>3</w:t>
        </w:r>
        <w:r>
          <w:rPr>
            <w:noProof/>
          </w:rPr>
          <w:fldChar w:fldCharType="end"/>
        </w:r>
      </w:ins>
    </w:p>
    <w:p w:rsidR="00561041" w:rsidRDefault="00561041">
      <w:pPr>
        <w:pStyle w:val="TOC2"/>
        <w:tabs>
          <w:tab w:val="left" w:pos="660"/>
          <w:tab w:val="right" w:leader="dot" w:pos="9350"/>
        </w:tabs>
        <w:rPr>
          <w:ins w:id="31" w:author="Likhita Sanapa Prabhakar" w:date="2017-09-08T02:15:00Z"/>
          <w:rFonts w:eastAsiaTheme="minorEastAsia"/>
          <w:noProof/>
        </w:rPr>
      </w:pPr>
      <w:ins w:id="32" w:author="Likhita Sanapa Prabhakar" w:date="2017-09-08T02:15:00Z">
        <w:r>
          <w:rPr>
            <w:noProof/>
          </w:rPr>
          <w:t>2.</w:t>
        </w:r>
        <w:r>
          <w:rPr>
            <w:rFonts w:eastAsiaTheme="minorEastAsia"/>
            <w:noProof/>
          </w:rPr>
          <w:tab/>
        </w:r>
        <w:r>
          <w:rPr>
            <w:noProof/>
          </w:rPr>
          <w:t>ELASTICSEARCH USING HADOOP</w:t>
        </w:r>
        <w:r>
          <w:rPr>
            <w:noProof/>
          </w:rPr>
          <w:tab/>
        </w:r>
        <w:r>
          <w:rPr>
            <w:noProof/>
          </w:rPr>
          <w:fldChar w:fldCharType="begin"/>
        </w:r>
        <w:r>
          <w:rPr>
            <w:noProof/>
          </w:rPr>
          <w:instrText xml:space="preserve"> PAGEREF _Toc492600379 \h </w:instrText>
        </w:r>
      </w:ins>
      <w:r>
        <w:rPr>
          <w:noProof/>
        </w:rPr>
      </w:r>
      <w:r>
        <w:rPr>
          <w:noProof/>
        </w:rPr>
        <w:fldChar w:fldCharType="separate"/>
      </w:r>
      <w:ins w:id="33" w:author="Likhita Sanapa Prabhakar" w:date="2017-09-08T02:15:00Z">
        <w:r>
          <w:rPr>
            <w:noProof/>
          </w:rPr>
          <w:t>4</w:t>
        </w:r>
        <w:r>
          <w:rPr>
            <w:noProof/>
          </w:rPr>
          <w:fldChar w:fldCharType="end"/>
        </w:r>
      </w:ins>
    </w:p>
    <w:p w:rsidR="00561041" w:rsidRDefault="00561041">
      <w:pPr>
        <w:pStyle w:val="TOC3"/>
        <w:tabs>
          <w:tab w:val="left" w:pos="1100"/>
          <w:tab w:val="right" w:leader="dot" w:pos="9350"/>
        </w:tabs>
        <w:rPr>
          <w:ins w:id="34" w:author="Likhita Sanapa Prabhakar" w:date="2017-09-08T02:15:00Z"/>
          <w:rFonts w:eastAsiaTheme="minorEastAsia"/>
          <w:noProof/>
        </w:rPr>
      </w:pPr>
      <w:ins w:id="35" w:author="Likhita Sanapa Prabhakar" w:date="2017-09-08T02:15:00Z">
        <w:r>
          <w:rPr>
            <w:noProof/>
          </w:rPr>
          <w:t>2.1</w:t>
        </w:r>
        <w:r>
          <w:rPr>
            <w:rFonts w:eastAsiaTheme="minorEastAsia"/>
            <w:noProof/>
          </w:rPr>
          <w:tab/>
        </w:r>
        <w:r>
          <w:rPr>
            <w:noProof/>
          </w:rPr>
          <w:t>Setting up Environment</w:t>
        </w:r>
        <w:r>
          <w:rPr>
            <w:noProof/>
          </w:rPr>
          <w:tab/>
        </w:r>
        <w:r>
          <w:rPr>
            <w:noProof/>
          </w:rPr>
          <w:fldChar w:fldCharType="begin"/>
        </w:r>
        <w:r>
          <w:rPr>
            <w:noProof/>
          </w:rPr>
          <w:instrText xml:space="preserve"> PAGEREF _Toc492600380 \h </w:instrText>
        </w:r>
      </w:ins>
      <w:r>
        <w:rPr>
          <w:noProof/>
        </w:rPr>
      </w:r>
      <w:r>
        <w:rPr>
          <w:noProof/>
        </w:rPr>
        <w:fldChar w:fldCharType="separate"/>
      </w:r>
      <w:ins w:id="36" w:author="Likhita Sanapa Prabhakar" w:date="2017-09-08T02:15:00Z">
        <w:r>
          <w:rPr>
            <w:noProof/>
          </w:rPr>
          <w:t>4</w:t>
        </w:r>
        <w:r>
          <w:rPr>
            <w:noProof/>
          </w:rPr>
          <w:fldChar w:fldCharType="end"/>
        </w:r>
      </w:ins>
    </w:p>
    <w:p w:rsidR="00561041" w:rsidRDefault="00561041">
      <w:pPr>
        <w:pStyle w:val="TOC4"/>
        <w:tabs>
          <w:tab w:val="left" w:pos="1540"/>
          <w:tab w:val="right" w:leader="dot" w:pos="9350"/>
        </w:tabs>
        <w:rPr>
          <w:ins w:id="37" w:author="Likhita Sanapa Prabhakar" w:date="2017-09-08T02:15:00Z"/>
          <w:noProof/>
        </w:rPr>
      </w:pPr>
      <w:ins w:id="38" w:author="Likhita Sanapa Prabhakar" w:date="2017-09-08T02:15:00Z">
        <w:r>
          <w:rPr>
            <w:noProof/>
          </w:rPr>
          <w:t>2.1.1</w:t>
        </w:r>
        <w:r>
          <w:rPr>
            <w:noProof/>
          </w:rPr>
          <w:tab/>
          <w:t>Java Setup</w:t>
        </w:r>
        <w:r>
          <w:rPr>
            <w:noProof/>
          </w:rPr>
          <w:tab/>
        </w:r>
        <w:r>
          <w:rPr>
            <w:noProof/>
          </w:rPr>
          <w:fldChar w:fldCharType="begin"/>
        </w:r>
        <w:r>
          <w:rPr>
            <w:noProof/>
          </w:rPr>
          <w:instrText xml:space="preserve"> PAGEREF _Toc492600381 \h </w:instrText>
        </w:r>
      </w:ins>
      <w:r>
        <w:rPr>
          <w:noProof/>
        </w:rPr>
      </w:r>
      <w:r>
        <w:rPr>
          <w:noProof/>
        </w:rPr>
        <w:fldChar w:fldCharType="separate"/>
      </w:r>
      <w:ins w:id="39" w:author="Likhita Sanapa Prabhakar" w:date="2017-09-08T02:15:00Z">
        <w:r>
          <w:rPr>
            <w:noProof/>
          </w:rPr>
          <w:t>4</w:t>
        </w:r>
        <w:r>
          <w:rPr>
            <w:noProof/>
          </w:rPr>
          <w:fldChar w:fldCharType="end"/>
        </w:r>
      </w:ins>
    </w:p>
    <w:p w:rsidR="00561041" w:rsidRDefault="00561041">
      <w:pPr>
        <w:pStyle w:val="TOC4"/>
        <w:tabs>
          <w:tab w:val="left" w:pos="1540"/>
          <w:tab w:val="right" w:leader="dot" w:pos="9350"/>
        </w:tabs>
        <w:rPr>
          <w:ins w:id="40" w:author="Likhita Sanapa Prabhakar" w:date="2017-09-08T02:15:00Z"/>
          <w:noProof/>
        </w:rPr>
      </w:pPr>
      <w:ins w:id="41" w:author="Likhita Sanapa Prabhakar" w:date="2017-09-08T02:15:00Z">
        <w:r>
          <w:rPr>
            <w:noProof/>
          </w:rPr>
          <w:t>2.1.2</w:t>
        </w:r>
        <w:r>
          <w:rPr>
            <w:noProof/>
          </w:rPr>
          <w:tab/>
          <w:t>Dedicated User</w:t>
        </w:r>
        <w:r>
          <w:rPr>
            <w:noProof/>
          </w:rPr>
          <w:tab/>
        </w:r>
        <w:r>
          <w:rPr>
            <w:noProof/>
          </w:rPr>
          <w:fldChar w:fldCharType="begin"/>
        </w:r>
        <w:r>
          <w:rPr>
            <w:noProof/>
          </w:rPr>
          <w:instrText xml:space="preserve"> PAGEREF _Toc492600382 \h </w:instrText>
        </w:r>
      </w:ins>
      <w:r>
        <w:rPr>
          <w:noProof/>
        </w:rPr>
      </w:r>
      <w:r>
        <w:rPr>
          <w:noProof/>
        </w:rPr>
        <w:fldChar w:fldCharType="separate"/>
      </w:r>
      <w:ins w:id="42" w:author="Likhita Sanapa Prabhakar" w:date="2017-09-08T02:15:00Z">
        <w:r>
          <w:rPr>
            <w:noProof/>
          </w:rPr>
          <w:t>4</w:t>
        </w:r>
        <w:r>
          <w:rPr>
            <w:noProof/>
          </w:rPr>
          <w:fldChar w:fldCharType="end"/>
        </w:r>
      </w:ins>
    </w:p>
    <w:p w:rsidR="00561041" w:rsidRDefault="00561041">
      <w:pPr>
        <w:pStyle w:val="TOC4"/>
        <w:tabs>
          <w:tab w:val="left" w:pos="1540"/>
          <w:tab w:val="right" w:leader="dot" w:pos="9350"/>
        </w:tabs>
        <w:rPr>
          <w:ins w:id="43" w:author="Likhita Sanapa Prabhakar" w:date="2017-09-08T02:15:00Z"/>
          <w:noProof/>
        </w:rPr>
      </w:pPr>
      <w:ins w:id="44" w:author="Likhita Sanapa Prabhakar" w:date="2017-09-08T02:15:00Z">
        <w:r>
          <w:rPr>
            <w:noProof/>
          </w:rPr>
          <w:t>2.1.3</w:t>
        </w:r>
        <w:r>
          <w:rPr>
            <w:noProof/>
          </w:rPr>
          <w:tab/>
          <w:t>Hadoop for Elasticsearch</w:t>
        </w:r>
        <w:r>
          <w:rPr>
            <w:noProof/>
          </w:rPr>
          <w:tab/>
        </w:r>
        <w:r>
          <w:rPr>
            <w:noProof/>
          </w:rPr>
          <w:fldChar w:fldCharType="begin"/>
        </w:r>
        <w:r>
          <w:rPr>
            <w:noProof/>
          </w:rPr>
          <w:instrText xml:space="preserve"> PAGEREF _Toc492600383 \h </w:instrText>
        </w:r>
      </w:ins>
      <w:r>
        <w:rPr>
          <w:noProof/>
        </w:rPr>
      </w:r>
      <w:r>
        <w:rPr>
          <w:noProof/>
        </w:rPr>
        <w:fldChar w:fldCharType="separate"/>
      </w:r>
      <w:ins w:id="45" w:author="Likhita Sanapa Prabhakar" w:date="2017-09-08T02:15:00Z">
        <w:r>
          <w:rPr>
            <w:noProof/>
          </w:rPr>
          <w:t>5</w:t>
        </w:r>
        <w:r>
          <w:rPr>
            <w:noProof/>
          </w:rPr>
          <w:fldChar w:fldCharType="end"/>
        </w:r>
      </w:ins>
    </w:p>
    <w:p w:rsidR="00561041" w:rsidRDefault="00561041">
      <w:pPr>
        <w:pStyle w:val="TOC4"/>
        <w:tabs>
          <w:tab w:val="left" w:pos="1540"/>
          <w:tab w:val="right" w:leader="dot" w:pos="9350"/>
        </w:tabs>
        <w:rPr>
          <w:ins w:id="46" w:author="Likhita Sanapa Prabhakar" w:date="2017-09-08T02:15:00Z"/>
          <w:noProof/>
        </w:rPr>
      </w:pPr>
      <w:ins w:id="47" w:author="Likhita Sanapa Prabhakar" w:date="2017-09-08T02:15:00Z">
        <w:r>
          <w:rPr>
            <w:noProof/>
          </w:rPr>
          <w:t>2.1.4</w:t>
        </w:r>
        <w:r>
          <w:rPr>
            <w:noProof/>
          </w:rPr>
          <w:tab/>
          <w:t>Environment Variables</w:t>
        </w:r>
        <w:r>
          <w:rPr>
            <w:noProof/>
          </w:rPr>
          <w:tab/>
        </w:r>
        <w:r>
          <w:rPr>
            <w:noProof/>
          </w:rPr>
          <w:fldChar w:fldCharType="begin"/>
        </w:r>
        <w:r>
          <w:rPr>
            <w:noProof/>
          </w:rPr>
          <w:instrText xml:space="preserve"> PAGEREF _Toc492600384 \h </w:instrText>
        </w:r>
      </w:ins>
      <w:r>
        <w:rPr>
          <w:noProof/>
        </w:rPr>
      </w:r>
      <w:r>
        <w:rPr>
          <w:noProof/>
        </w:rPr>
        <w:fldChar w:fldCharType="separate"/>
      </w:r>
      <w:ins w:id="48" w:author="Likhita Sanapa Prabhakar" w:date="2017-09-08T02:15:00Z">
        <w:r>
          <w:rPr>
            <w:noProof/>
          </w:rPr>
          <w:t>5</w:t>
        </w:r>
        <w:r>
          <w:rPr>
            <w:noProof/>
          </w:rPr>
          <w:fldChar w:fldCharType="end"/>
        </w:r>
      </w:ins>
    </w:p>
    <w:p w:rsidR="00561041" w:rsidRDefault="00561041">
      <w:pPr>
        <w:pStyle w:val="TOC4"/>
        <w:tabs>
          <w:tab w:val="left" w:pos="1540"/>
          <w:tab w:val="right" w:leader="dot" w:pos="9350"/>
        </w:tabs>
        <w:rPr>
          <w:ins w:id="49" w:author="Likhita Sanapa Prabhakar" w:date="2017-09-08T02:15:00Z"/>
          <w:noProof/>
        </w:rPr>
      </w:pPr>
      <w:ins w:id="50" w:author="Likhita Sanapa Prabhakar" w:date="2017-09-08T02:15:00Z">
        <w:r>
          <w:rPr>
            <w:noProof/>
          </w:rPr>
          <w:t>2.1.5</w:t>
        </w:r>
        <w:r>
          <w:rPr>
            <w:noProof/>
          </w:rPr>
          <w:tab/>
          <w:t>Hadoop Configuration</w:t>
        </w:r>
        <w:r>
          <w:rPr>
            <w:noProof/>
          </w:rPr>
          <w:tab/>
        </w:r>
        <w:r>
          <w:rPr>
            <w:noProof/>
          </w:rPr>
          <w:fldChar w:fldCharType="begin"/>
        </w:r>
        <w:r>
          <w:rPr>
            <w:noProof/>
          </w:rPr>
          <w:instrText xml:space="preserve"> PAGEREF _Toc492600385 \h </w:instrText>
        </w:r>
      </w:ins>
      <w:r>
        <w:rPr>
          <w:noProof/>
        </w:rPr>
      </w:r>
      <w:r>
        <w:rPr>
          <w:noProof/>
        </w:rPr>
        <w:fldChar w:fldCharType="separate"/>
      </w:r>
      <w:ins w:id="51" w:author="Likhita Sanapa Prabhakar" w:date="2017-09-08T02:15:00Z">
        <w:r>
          <w:rPr>
            <w:noProof/>
          </w:rPr>
          <w:t>6</w:t>
        </w:r>
        <w:r>
          <w:rPr>
            <w:noProof/>
          </w:rPr>
          <w:fldChar w:fldCharType="end"/>
        </w:r>
      </w:ins>
    </w:p>
    <w:p w:rsidR="00561041" w:rsidRDefault="00561041">
      <w:pPr>
        <w:pStyle w:val="TOC4"/>
        <w:tabs>
          <w:tab w:val="left" w:pos="1540"/>
          <w:tab w:val="right" w:leader="dot" w:pos="9350"/>
        </w:tabs>
        <w:rPr>
          <w:ins w:id="52" w:author="Likhita Sanapa Prabhakar" w:date="2017-09-08T02:15:00Z"/>
          <w:noProof/>
        </w:rPr>
      </w:pPr>
      <w:ins w:id="53" w:author="Likhita Sanapa Prabhakar" w:date="2017-09-08T02:15:00Z">
        <w:r>
          <w:rPr>
            <w:noProof/>
          </w:rPr>
          <w:t>2.1.6</w:t>
        </w:r>
        <w:r>
          <w:rPr>
            <w:noProof/>
          </w:rPr>
          <w:tab/>
          <w:t>Elasticsearch Setup</w:t>
        </w:r>
        <w:r>
          <w:rPr>
            <w:noProof/>
          </w:rPr>
          <w:tab/>
        </w:r>
        <w:r>
          <w:rPr>
            <w:noProof/>
          </w:rPr>
          <w:fldChar w:fldCharType="begin"/>
        </w:r>
        <w:r>
          <w:rPr>
            <w:noProof/>
          </w:rPr>
          <w:instrText xml:space="preserve"> PAGEREF _Toc492600386 \h </w:instrText>
        </w:r>
      </w:ins>
      <w:r>
        <w:rPr>
          <w:noProof/>
        </w:rPr>
      </w:r>
      <w:r>
        <w:rPr>
          <w:noProof/>
        </w:rPr>
        <w:fldChar w:fldCharType="separate"/>
      </w:r>
      <w:ins w:id="54" w:author="Likhita Sanapa Prabhakar" w:date="2017-09-08T02:15:00Z">
        <w:r>
          <w:rPr>
            <w:noProof/>
          </w:rPr>
          <w:t>9</w:t>
        </w:r>
        <w:r>
          <w:rPr>
            <w:noProof/>
          </w:rPr>
          <w:fldChar w:fldCharType="end"/>
        </w:r>
      </w:ins>
    </w:p>
    <w:p w:rsidR="00561041" w:rsidRDefault="00561041">
      <w:pPr>
        <w:pStyle w:val="TOC4"/>
        <w:tabs>
          <w:tab w:val="left" w:pos="1540"/>
          <w:tab w:val="right" w:leader="dot" w:pos="9350"/>
        </w:tabs>
        <w:rPr>
          <w:ins w:id="55" w:author="Likhita Sanapa Prabhakar" w:date="2017-09-08T02:15:00Z"/>
          <w:noProof/>
        </w:rPr>
      </w:pPr>
      <w:ins w:id="56" w:author="Likhita Sanapa Prabhakar" w:date="2017-09-08T02:15:00Z">
        <w:r>
          <w:rPr>
            <w:noProof/>
          </w:rPr>
          <w:t>2.1.7</w:t>
        </w:r>
        <w:r>
          <w:rPr>
            <w:noProof/>
          </w:rPr>
          <w:tab/>
          <w:t>Testing and Results</w:t>
        </w:r>
        <w:r>
          <w:rPr>
            <w:noProof/>
          </w:rPr>
          <w:tab/>
        </w:r>
        <w:r>
          <w:rPr>
            <w:noProof/>
          </w:rPr>
          <w:fldChar w:fldCharType="begin"/>
        </w:r>
        <w:r>
          <w:rPr>
            <w:noProof/>
          </w:rPr>
          <w:instrText xml:space="preserve"> PAGEREF _Toc492600387 \h </w:instrText>
        </w:r>
      </w:ins>
      <w:r>
        <w:rPr>
          <w:noProof/>
        </w:rPr>
      </w:r>
      <w:r>
        <w:rPr>
          <w:noProof/>
        </w:rPr>
        <w:fldChar w:fldCharType="separate"/>
      </w:r>
      <w:ins w:id="57" w:author="Likhita Sanapa Prabhakar" w:date="2017-09-08T02:15:00Z">
        <w:r>
          <w:rPr>
            <w:noProof/>
          </w:rPr>
          <w:t>12</w:t>
        </w:r>
        <w:r>
          <w:rPr>
            <w:noProof/>
          </w:rPr>
          <w:fldChar w:fldCharType="end"/>
        </w:r>
      </w:ins>
    </w:p>
    <w:p w:rsidR="00561041" w:rsidRDefault="00561041">
      <w:pPr>
        <w:pStyle w:val="TOC4"/>
        <w:tabs>
          <w:tab w:val="left" w:pos="1540"/>
          <w:tab w:val="right" w:leader="dot" w:pos="9350"/>
        </w:tabs>
        <w:rPr>
          <w:ins w:id="58" w:author="Likhita Sanapa Prabhakar" w:date="2017-09-08T02:15:00Z"/>
          <w:noProof/>
        </w:rPr>
      </w:pPr>
      <w:ins w:id="59" w:author="Likhita Sanapa Prabhakar" w:date="2017-09-08T02:15:00Z">
        <w:r>
          <w:rPr>
            <w:noProof/>
          </w:rPr>
          <w:t>2.1.8</w:t>
        </w:r>
        <w:r>
          <w:rPr>
            <w:noProof/>
          </w:rPr>
          <w:tab/>
          <w:t>Data in Head and Marvel</w:t>
        </w:r>
        <w:r>
          <w:rPr>
            <w:noProof/>
          </w:rPr>
          <w:tab/>
        </w:r>
        <w:r>
          <w:rPr>
            <w:noProof/>
          </w:rPr>
          <w:fldChar w:fldCharType="begin"/>
        </w:r>
        <w:r>
          <w:rPr>
            <w:noProof/>
          </w:rPr>
          <w:instrText xml:space="preserve"> PAGEREF _Toc492600388 \h </w:instrText>
        </w:r>
      </w:ins>
      <w:r>
        <w:rPr>
          <w:noProof/>
        </w:rPr>
      </w:r>
      <w:r>
        <w:rPr>
          <w:noProof/>
        </w:rPr>
        <w:fldChar w:fldCharType="separate"/>
      </w:r>
      <w:ins w:id="60" w:author="Likhita Sanapa Prabhakar" w:date="2017-09-08T02:15:00Z">
        <w:r>
          <w:rPr>
            <w:noProof/>
          </w:rPr>
          <w:t>15</w:t>
        </w:r>
        <w:r>
          <w:rPr>
            <w:noProof/>
          </w:rPr>
          <w:fldChar w:fldCharType="end"/>
        </w:r>
      </w:ins>
    </w:p>
    <w:p w:rsidR="00561041" w:rsidRDefault="00561041">
      <w:pPr>
        <w:pStyle w:val="TOC3"/>
        <w:tabs>
          <w:tab w:val="left" w:pos="1100"/>
          <w:tab w:val="right" w:leader="dot" w:pos="9350"/>
        </w:tabs>
        <w:rPr>
          <w:ins w:id="61" w:author="Likhita Sanapa Prabhakar" w:date="2017-09-08T02:15:00Z"/>
          <w:rFonts w:eastAsiaTheme="minorEastAsia"/>
          <w:noProof/>
        </w:rPr>
      </w:pPr>
      <w:ins w:id="62" w:author="Likhita Sanapa Prabhakar" w:date="2017-09-08T02:15:00Z">
        <w:r>
          <w:rPr>
            <w:noProof/>
          </w:rPr>
          <w:t>2.2</w:t>
        </w:r>
        <w:r>
          <w:rPr>
            <w:rFonts w:eastAsiaTheme="minorEastAsia"/>
            <w:noProof/>
          </w:rPr>
          <w:tab/>
        </w:r>
        <w:r>
          <w:rPr>
            <w:noProof/>
          </w:rPr>
          <w:t>Getting Started with ES-Hadoop</w:t>
        </w:r>
        <w:r>
          <w:rPr>
            <w:noProof/>
          </w:rPr>
          <w:tab/>
        </w:r>
        <w:r>
          <w:rPr>
            <w:noProof/>
          </w:rPr>
          <w:fldChar w:fldCharType="begin"/>
        </w:r>
        <w:r>
          <w:rPr>
            <w:noProof/>
          </w:rPr>
          <w:instrText xml:space="preserve"> PAGEREF _Toc492600389 \h </w:instrText>
        </w:r>
      </w:ins>
      <w:r>
        <w:rPr>
          <w:noProof/>
        </w:rPr>
      </w:r>
      <w:r>
        <w:rPr>
          <w:noProof/>
        </w:rPr>
        <w:fldChar w:fldCharType="separate"/>
      </w:r>
      <w:ins w:id="63" w:author="Likhita Sanapa Prabhakar" w:date="2017-09-08T02:15:00Z">
        <w:r>
          <w:rPr>
            <w:noProof/>
          </w:rPr>
          <w:t>17</w:t>
        </w:r>
        <w:r>
          <w:rPr>
            <w:noProof/>
          </w:rPr>
          <w:fldChar w:fldCharType="end"/>
        </w:r>
      </w:ins>
    </w:p>
    <w:p w:rsidR="00561041" w:rsidRDefault="00561041">
      <w:pPr>
        <w:pStyle w:val="TOC4"/>
        <w:tabs>
          <w:tab w:val="left" w:pos="1540"/>
          <w:tab w:val="right" w:leader="dot" w:pos="9350"/>
        </w:tabs>
        <w:rPr>
          <w:ins w:id="64" w:author="Likhita Sanapa Prabhakar" w:date="2017-09-08T02:15:00Z"/>
          <w:noProof/>
        </w:rPr>
      </w:pPr>
      <w:ins w:id="65" w:author="Likhita Sanapa Prabhakar" w:date="2017-09-08T02:15:00Z">
        <w:r>
          <w:rPr>
            <w:noProof/>
          </w:rPr>
          <w:t>2.2.1</w:t>
        </w:r>
        <w:r>
          <w:rPr>
            <w:noProof/>
          </w:rPr>
          <w:tab/>
          <w:t>Pushing Data from Elasticsearch to HDFS</w:t>
        </w:r>
        <w:r>
          <w:rPr>
            <w:noProof/>
          </w:rPr>
          <w:tab/>
        </w:r>
        <w:r>
          <w:rPr>
            <w:noProof/>
          </w:rPr>
          <w:fldChar w:fldCharType="begin"/>
        </w:r>
        <w:r>
          <w:rPr>
            <w:noProof/>
          </w:rPr>
          <w:instrText xml:space="preserve"> PAGEREF _Toc492600390 \h </w:instrText>
        </w:r>
      </w:ins>
      <w:r>
        <w:rPr>
          <w:noProof/>
        </w:rPr>
      </w:r>
      <w:r>
        <w:rPr>
          <w:noProof/>
        </w:rPr>
        <w:fldChar w:fldCharType="separate"/>
      </w:r>
      <w:ins w:id="66" w:author="Likhita Sanapa Prabhakar" w:date="2017-09-08T02:15:00Z">
        <w:r>
          <w:rPr>
            <w:noProof/>
          </w:rPr>
          <w:t>18</w:t>
        </w:r>
        <w:r>
          <w:rPr>
            <w:noProof/>
          </w:rPr>
          <w:fldChar w:fldCharType="end"/>
        </w:r>
      </w:ins>
    </w:p>
    <w:p w:rsidR="00561041" w:rsidRDefault="00561041">
      <w:pPr>
        <w:pStyle w:val="TOC4"/>
        <w:tabs>
          <w:tab w:val="left" w:pos="1540"/>
          <w:tab w:val="right" w:leader="dot" w:pos="9350"/>
        </w:tabs>
        <w:rPr>
          <w:ins w:id="67" w:author="Likhita Sanapa Prabhakar" w:date="2017-09-08T02:15:00Z"/>
          <w:noProof/>
        </w:rPr>
      </w:pPr>
      <w:ins w:id="68" w:author="Likhita Sanapa Prabhakar" w:date="2017-09-08T02:15:00Z">
        <w:r>
          <w:rPr>
            <w:noProof/>
          </w:rPr>
          <w:t>2.2.2</w:t>
        </w:r>
        <w:r>
          <w:rPr>
            <w:noProof/>
          </w:rPr>
          <w:tab/>
          <w:t>Testing and results</w:t>
        </w:r>
        <w:r>
          <w:rPr>
            <w:noProof/>
          </w:rPr>
          <w:tab/>
        </w:r>
        <w:r>
          <w:rPr>
            <w:noProof/>
          </w:rPr>
          <w:fldChar w:fldCharType="begin"/>
        </w:r>
        <w:r>
          <w:rPr>
            <w:noProof/>
          </w:rPr>
          <w:instrText xml:space="preserve"> PAGEREF _Toc492600391 \h </w:instrText>
        </w:r>
      </w:ins>
      <w:r>
        <w:rPr>
          <w:noProof/>
        </w:rPr>
      </w:r>
      <w:r>
        <w:rPr>
          <w:noProof/>
        </w:rPr>
        <w:fldChar w:fldCharType="separate"/>
      </w:r>
      <w:ins w:id="69" w:author="Likhita Sanapa Prabhakar" w:date="2017-09-08T02:15:00Z">
        <w:r>
          <w:rPr>
            <w:noProof/>
          </w:rPr>
          <w:t>20</w:t>
        </w:r>
        <w:r>
          <w:rPr>
            <w:noProof/>
          </w:rPr>
          <w:fldChar w:fldCharType="end"/>
        </w:r>
      </w:ins>
    </w:p>
    <w:p w:rsidR="00561041" w:rsidRDefault="00561041">
      <w:pPr>
        <w:pStyle w:val="TOC3"/>
        <w:tabs>
          <w:tab w:val="left" w:pos="1100"/>
          <w:tab w:val="right" w:leader="dot" w:pos="9350"/>
        </w:tabs>
        <w:rPr>
          <w:ins w:id="70" w:author="Likhita Sanapa Prabhakar" w:date="2017-09-08T02:15:00Z"/>
          <w:rFonts w:eastAsiaTheme="minorEastAsia"/>
          <w:noProof/>
        </w:rPr>
      </w:pPr>
      <w:ins w:id="71" w:author="Likhita Sanapa Prabhakar" w:date="2017-09-08T02:15:00Z">
        <w:r>
          <w:rPr>
            <w:noProof/>
          </w:rPr>
          <w:t>2.3</w:t>
        </w:r>
        <w:r>
          <w:rPr>
            <w:rFonts w:eastAsiaTheme="minorEastAsia"/>
            <w:noProof/>
          </w:rPr>
          <w:tab/>
        </w:r>
        <w:r>
          <w:rPr>
            <w:noProof/>
          </w:rPr>
          <w:t>Elasticsearch and Kibana</w:t>
        </w:r>
        <w:r>
          <w:rPr>
            <w:noProof/>
          </w:rPr>
          <w:tab/>
        </w:r>
        <w:r>
          <w:rPr>
            <w:noProof/>
          </w:rPr>
          <w:fldChar w:fldCharType="begin"/>
        </w:r>
        <w:r>
          <w:rPr>
            <w:noProof/>
          </w:rPr>
          <w:instrText xml:space="preserve"> PAGEREF _Toc492600392 \h </w:instrText>
        </w:r>
      </w:ins>
      <w:r>
        <w:rPr>
          <w:noProof/>
        </w:rPr>
      </w:r>
      <w:r>
        <w:rPr>
          <w:noProof/>
        </w:rPr>
        <w:fldChar w:fldCharType="separate"/>
      </w:r>
      <w:ins w:id="72" w:author="Likhita Sanapa Prabhakar" w:date="2017-09-08T02:15:00Z">
        <w:r>
          <w:rPr>
            <w:noProof/>
          </w:rPr>
          <w:t>21</w:t>
        </w:r>
        <w:r>
          <w:rPr>
            <w:noProof/>
          </w:rPr>
          <w:fldChar w:fldCharType="end"/>
        </w:r>
      </w:ins>
    </w:p>
    <w:p w:rsidR="00561041" w:rsidRDefault="00561041">
      <w:pPr>
        <w:pStyle w:val="TOC4"/>
        <w:tabs>
          <w:tab w:val="left" w:pos="1540"/>
          <w:tab w:val="right" w:leader="dot" w:pos="9350"/>
        </w:tabs>
        <w:rPr>
          <w:ins w:id="73" w:author="Likhita Sanapa Prabhakar" w:date="2017-09-08T02:15:00Z"/>
          <w:noProof/>
        </w:rPr>
      </w:pPr>
      <w:ins w:id="74" w:author="Likhita Sanapa Prabhakar" w:date="2017-09-08T02:15:00Z">
        <w:r>
          <w:rPr>
            <w:noProof/>
          </w:rPr>
          <w:t>2.3.1</w:t>
        </w:r>
        <w:r>
          <w:rPr>
            <w:noProof/>
          </w:rPr>
          <w:tab/>
          <w:t>CRUD</w:t>
        </w:r>
        <w:r>
          <w:rPr>
            <w:noProof/>
          </w:rPr>
          <w:tab/>
        </w:r>
        <w:r>
          <w:rPr>
            <w:noProof/>
          </w:rPr>
          <w:fldChar w:fldCharType="begin"/>
        </w:r>
        <w:r>
          <w:rPr>
            <w:noProof/>
          </w:rPr>
          <w:instrText xml:space="preserve"> PAGEREF _Toc492600393 \h </w:instrText>
        </w:r>
      </w:ins>
      <w:r>
        <w:rPr>
          <w:noProof/>
        </w:rPr>
      </w:r>
      <w:r>
        <w:rPr>
          <w:noProof/>
        </w:rPr>
        <w:fldChar w:fldCharType="separate"/>
      </w:r>
      <w:ins w:id="75" w:author="Likhita Sanapa Prabhakar" w:date="2017-09-08T02:15:00Z">
        <w:r>
          <w:rPr>
            <w:noProof/>
          </w:rPr>
          <w:t>21</w:t>
        </w:r>
        <w:r>
          <w:rPr>
            <w:noProof/>
          </w:rPr>
          <w:fldChar w:fldCharType="end"/>
        </w:r>
      </w:ins>
    </w:p>
    <w:p w:rsidR="00561041" w:rsidRDefault="00561041">
      <w:pPr>
        <w:pStyle w:val="TOC4"/>
        <w:tabs>
          <w:tab w:val="left" w:pos="1540"/>
          <w:tab w:val="right" w:leader="dot" w:pos="9350"/>
        </w:tabs>
        <w:rPr>
          <w:ins w:id="76" w:author="Likhita Sanapa Prabhakar" w:date="2017-09-08T02:15:00Z"/>
          <w:noProof/>
        </w:rPr>
      </w:pPr>
      <w:ins w:id="77" w:author="Likhita Sanapa Prabhakar" w:date="2017-09-08T02:15:00Z">
        <w:r>
          <w:rPr>
            <w:noProof/>
          </w:rPr>
          <w:t>2.3.2</w:t>
        </w:r>
        <w:r>
          <w:rPr>
            <w:noProof/>
          </w:rPr>
          <w:tab/>
          <w:t>Kibana Setup and Visualizations</w:t>
        </w:r>
        <w:r>
          <w:rPr>
            <w:noProof/>
          </w:rPr>
          <w:tab/>
        </w:r>
        <w:r>
          <w:rPr>
            <w:noProof/>
          </w:rPr>
          <w:fldChar w:fldCharType="begin"/>
        </w:r>
        <w:r>
          <w:rPr>
            <w:noProof/>
          </w:rPr>
          <w:instrText xml:space="preserve"> PAGEREF _Toc492600394 \h </w:instrText>
        </w:r>
      </w:ins>
      <w:r>
        <w:rPr>
          <w:noProof/>
        </w:rPr>
      </w:r>
      <w:r>
        <w:rPr>
          <w:noProof/>
        </w:rPr>
        <w:fldChar w:fldCharType="separate"/>
      </w:r>
      <w:ins w:id="78" w:author="Likhita Sanapa Prabhakar" w:date="2017-09-08T02:15:00Z">
        <w:r>
          <w:rPr>
            <w:noProof/>
          </w:rPr>
          <w:t>24</w:t>
        </w:r>
        <w:r>
          <w:rPr>
            <w:noProof/>
          </w:rPr>
          <w:fldChar w:fldCharType="end"/>
        </w:r>
      </w:ins>
    </w:p>
    <w:p w:rsidR="00561041" w:rsidRDefault="00561041">
      <w:pPr>
        <w:pStyle w:val="TOC3"/>
        <w:tabs>
          <w:tab w:val="left" w:pos="1100"/>
          <w:tab w:val="right" w:leader="dot" w:pos="9350"/>
        </w:tabs>
        <w:rPr>
          <w:ins w:id="79" w:author="Likhita Sanapa Prabhakar" w:date="2017-09-08T02:15:00Z"/>
          <w:rFonts w:eastAsiaTheme="minorEastAsia"/>
          <w:noProof/>
        </w:rPr>
      </w:pPr>
      <w:ins w:id="80" w:author="Likhita Sanapa Prabhakar" w:date="2017-09-08T02:15:00Z">
        <w:r>
          <w:rPr>
            <w:noProof/>
          </w:rPr>
          <w:t>2.4</w:t>
        </w:r>
        <w:r>
          <w:rPr>
            <w:rFonts w:eastAsiaTheme="minorEastAsia"/>
            <w:noProof/>
          </w:rPr>
          <w:tab/>
        </w:r>
        <w:r>
          <w:rPr>
            <w:noProof/>
          </w:rPr>
          <w:t>Real-Time Analytics</w:t>
        </w:r>
        <w:r>
          <w:rPr>
            <w:noProof/>
          </w:rPr>
          <w:tab/>
        </w:r>
        <w:r>
          <w:rPr>
            <w:noProof/>
          </w:rPr>
          <w:fldChar w:fldCharType="begin"/>
        </w:r>
        <w:r>
          <w:rPr>
            <w:noProof/>
          </w:rPr>
          <w:instrText xml:space="preserve"> PAGEREF _Toc492600395 \h </w:instrText>
        </w:r>
      </w:ins>
      <w:r>
        <w:rPr>
          <w:noProof/>
        </w:rPr>
      </w:r>
      <w:r>
        <w:rPr>
          <w:noProof/>
        </w:rPr>
        <w:fldChar w:fldCharType="separate"/>
      </w:r>
      <w:ins w:id="81" w:author="Likhita Sanapa Prabhakar" w:date="2017-09-08T02:15:00Z">
        <w:r>
          <w:rPr>
            <w:noProof/>
          </w:rPr>
          <w:t>34</w:t>
        </w:r>
        <w:r>
          <w:rPr>
            <w:noProof/>
          </w:rPr>
          <w:fldChar w:fldCharType="end"/>
        </w:r>
      </w:ins>
    </w:p>
    <w:p w:rsidR="00561041" w:rsidRDefault="00561041">
      <w:pPr>
        <w:pStyle w:val="TOC4"/>
        <w:tabs>
          <w:tab w:val="left" w:pos="1540"/>
          <w:tab w:val="right" w:leader="dot" w:pos="9350"/>
        </w:tabs>
        <w:rPr>
          <w:ins w:id="82" w:author="Likhita Sanapa Prabhakar" w:date="2017-09-08T02:15:00Z"/>
          <w:noProof/>
        </w:rPr>
      </w:pPr>
      <w:ins w:id="83" w:author="Likhita Sanapa Prabhakar" w:date="2017-09-08T02:15:00Z">
        <w:r>
          <w:rPr>
            <w:noProof/>
          </w:rPr>
          <w:t>2.4.1</w:t>
        </w:r>
        <w:r>
          <w:rPr>
            <w:noProof/>
          </w:rPr>
          <w:tab/>
          <w:t>Apache Storm</w:t>
        </w:r>
        <w:r>
          <w:rPr>
            <w:noProof/>
          </w:rPr>
          <w:tab/>
        </w:r>
        <w:r>
          <w:rPr>
            <w:noProof/>
          </w:rPr>
          <w:fldChar w:fldCharType="begin"/>
        </w:r>
        <w:r>
          <w:rPr>
            <w:noProof/>
          </w:rPr>
          <w:instrText xml:space="preserve"> PAGEREF _Toc492600396 \h </w:instrText>
        </w:r>
      </w:ins>
      <w:r>
        <w:rPr>
          <w:noProof/>
        </w:rPr>
      </w:r>
      <w:r>
        <w:rPr>
          <w:noProof/>
        </w:rPr>
        <w:fldChar w:fldCharType="separate"/>
      </w:r>
      <w:ins w:id="84" w:author="Likhita Sanapa Prabhakar" w:date="2017-09-08T02:15:00Z">
        <w:r>
          <w:rPr>
            <w:noProof/>
          </w:rPr>
          <w:t>34</w:t>
        </w:r>
        <w:r>
          <w:rPr>
            <w:noProof/>
          </w:rPr>
          <w:fldChar w:fldCharType="end"/>
        </w:r>
      </w:ins>
    </w:p>
    <w:p w:rsidR="00561041" w:rsidRDefault="00561041">
      <w:pPr>
        <w:pStyle w:val="TOC4"/>
        <w:tabs>
          <w:tab w:val="left" w:pos="1540"/>
          <w:tab w:val="right" w:leader="dot" w:pos="9350"/>
        </w:tabs>
        <w:rPr>
          <w:ins w:id="85" w:author="Likhita Sanapa Prabhakar" w:date="2017-09-08T02:15:00Z"/>
          <w:noProof/>
        </w:rPr>
      </w:pPr>
      <w:ins w:id="86" w:author="Likhita Sanapa Prabhakar" w:date="2017-09-08T02:15:00Z">
        <w:r>
          <w:rPr>
            <w:noProof/>
          </w:rPr>
          <w:t>2.4.2</w:t>
        </w:r>
        <w:r>
          <w:rPr>
            <w:noProof/>
          </w:rPr>
          <w:tab/>
          <w:t>Twitter Trend Analyzer</w:t>
        </w:r>
        <w:r>
          <w:rPr>
            <w:noProof/>
          </w:rPr>
          <w:tab/>
        </w:r>
        <w:r>
          <w:rPr>
            <w:noProof/>
          </w:rPr>
          <w:fldChar w:fldCharType="begin"/>
        </w:r>
        <w:r>
          <w:rPr>
            <w:noProof/>
          </w:rPr>
          <w:instrText xml:space="preserve"> PAGEREF _Toc492600397 \h </w:instrText>
        </w:r>
      </w:ins>
      <w:r>
        <w:rPr>
          <w:noProof/>
        </w:rPr>
      </w:r>
      <w:r>
        <w:rPr>
          <w:noProof/>
        </w:rPr>
        <w:fldChar w:fldCharType="separate"/>
      </w:r>
      <w:ins w:id="87" w:author="Likhita Sanapa Prabhakar" w:date="2017-09-08T02:15:00Z">
        <w:r>
          <w:rPr>
            <w:noProof/>
          </w:rPr>
          <w:t>39</w:t>
        </w:r>
        <w:r>
          <w:rPr>
            <w:noProof/>
          </w:rPr>
          <w:fldChar w:fldCharType="end"/>
        </w:r>
      </w:ins>
    </w:p>
    <w:p w:rsidR="00561041" w:rsidRDefault="00561041">
      <w:pPr>
        <w:pStyle w:val="TOC4"/>
        <w:tabs>
          <w:tab w:val="left" w:pos="1540"/>
          <w:tab w:val="right" w:leader="dot" w:pos="9350"/>
        </w:tabs>
        <w:rPr>
          <w:ins w:id="88" w:author="Likhita Sanapa Prabhakar" w:date="2017-09-08T02:15:00Z"/>
          <w:noProof/>
        </w:rPr>
      </w:pPr>
      <w:ins w:id="89" w:author="Likhita Sanapa Prabhakar" w:date="2017-09-08T02:15:00Z">
        <w:r>
          <w:rPr>
            <w:noProof/>
          </w:rPr>
          <w:t>2.4.3</w:t>
        </w:r>
        <w:r>
          <w:rPr>
            <w:noProof/>
          </w:rPr>
          <w:tab/>
          <w:t>Kibana Visualizations</w:t>
        </w:r>
        <w:r>
          <w:rPr>
            <w:noProof/>
          </w:rPr>
          <w:tab/>
        </w:r>
        <w:r>
          <w:rPr>
            <w:noProof/>
          </w:rPr>
          <w:fldChar w:fldCharType="begin"/>
        </w:r>
        <w:r>
          <w:rPr>
            <w:noProof/>
          </w:rPr>
          <w:instrText xml:space="preserve"> PAGEREF _Toc492600398 \h </w:instrText>
        </w:r>
      </w:ins>
      <w:r>
        <w:rPr>
          <w:noProof/>
        </w:rPr>
      </w:r>
      <w:r>
        <w:rPr>
          <w:noProof/>
        </w:rPr>
        <w:fldChar w:fldCharType="separate"/>
      </w:r>
      <w:ins w:id="90" w:author="Likhita Sanapa Prabhakar" w:date="2017-09-08T02:15:00Z">
        <w:r>
          <w:rPr>
            <w:noProof/>
          </w:rPr>
          <w:t>40</w:t>
        </w:r>
        <w:r>
          <w:rPr>
            <w:noProof/>
          </w:rPr>
          <w:fldChar w:fldCharType="end"/>
        </w:r>
      </w:ins>
    </w:p>
    <w:p w:rsidR="00561041" w:rsidRDefault="00561041">
      <w:pPr>
        <w:pStyle w:val="TOC3"/>
        <w:tabs>
          <w:tab w:val="left" w:pos="1100"/>
          <w:tab w:val="right" w:leader="dot" w:pos="9350"/>
        </w:tabs>
        <w:rPr>
          <w:ins w:id="91" w:author="Likhita Sanapa Prabhakar" w:date="2017-09-08T02:15:00Z"/>
          <w:rFonts w:eastAsiaTheme="minorEastAsia"/>
          <w:noProof/>
        </w:rPr>
      </w:pPr>
      <w:ins w:id="92" w:author="Likhita Sanapa Prabhakar" w:date="2017-09-08T02:15:00Z">
        <w:r>
          <w:rPr>
            <w:noProof/>
          </w:rPr>
          <w:t>2.5</w:t>
        </w:r>
        <w:r>
          <w:rPr>
            <w:rFonts w:eastAsiaTheme="minorEastAsia"/>
            <w:noProof/>
          </w:rPr>
          <w:tab/>
        </w:r>
        <w:r>
          <w:rPr>
            <w:noProof/>
          </w:rPr>
          <w:t>Hadoop Ecosystem</w:t>
        </w:r>
        <w:r>
          <w:rPr>
            <w:noProof/>
          </w:rPr>
          <w:tab/>
        </w:r>
        <w:r>
          <w:rPr>
            <w:noProof/>
          </w:rPr>
          <w:fldChar w:fldCharType="begin"/>
        </w:r>
        <w:r>
          <w:rPr>
            <w:noProof/>
          </w:rPr>
          <w:instrText xml:space="preserve"> PAGEREF _Toc492600399 \h </w:instrText>
        </w:r>
      </w:ins>
      <w:r>
        <w:rPr>
          <w:noProof/>
        </w:rPr>
      </w:r>
      <w:r>
        <w:rPr>
          <w:noProof/>
        </w:rPr>
        <w:fldChar w:fldCharType="separate"/>
      </w:r>
      <w:ins w:id="93" w:author="Likhita Sanapa Prabhakar" w:date="2017-09-08T02:15:00Z">
        <w:r>
          <w:rPr>
            <w:noProof/>
          </w:rPr>
          <w:t>41</w:t>
        </w:r>
        <w:r>
          <w:rPr>
            <w:noProof/>
          </w:rPr>
          <w:fldChar w:fldCharType="end"/>
        </w:r>
      </w:ins>
    </w:p>
    <w:p w:rsidR="00561041" w:rsidRDefault="00561041">
      <w:pPr>
        <w:pStyle w:val="TOC4"/>
        <w:tabs>
          <w:tab w:val="left" w:pos="1540"/>
          <w:tab w:val="right" w:leader="dot" w:pos="9350"/>
        </w:tabs>
        <w:rPr>
          <w:ins w:id="94" w:author="Likhita Sanapa Prabhakar" w:date="2017-09-08T02:15:00Z"/>
          <w:noProof/>
        </w:rPr>
      </w:pPr>
      <w:ins w:id="95" w:author="Likhita Sanapa Prabhakar" w:date="2017-09-08T02:15:00Z">
        <w:r>
          <w:rPr>
            <w:noProof/>
          </w:rPr>
          <w:t>2.5.1</w:t>
        </w:r>
        <w:r>
          <w:rPr>
            <w:noProof/>
          </w:rPr>
          <w:tab/>
          <w:t>Pig with Elasticsearch</w:t>
        </w:r>
        <w:r>
          <w:rPr>
            <w:noProof/>
          </w:rPr>
          <w:tab/>
        </w:r>
        <w:r>
          <w:rPr>
            <w:noProof/>
          </w:rPr>
          <w:fldChar w:fldCharType="begin"/>
        </w:r>
        <w:r>
          <w:rPr>
            <w:noProof/>
          </w:rPr>
          <w:instrText xml:space="preserve"> PAGEREF _Toc492600400 \h </w:instrText>
        </w:r>
      </w:ins>
      <w:r>
        <w:rPr>
          <w:noProof/>
        </w:rPr>
      </w:r>
      <w:r>
        <w:rPr>
          <w:noProof/>
        </w:rPr>
        <w:fldChar w:fldCharType="separate"/>
      </w:r>
      <w:ins w:id="96" w:author="Likhita Sanapa Prabhakar" w:date="2017-09-08T02:15:00Z">
        <w:r>
          <w:rPr>
            <w:noProof/>
          </w:rPr>
          <w:t>42</w:t>
        </w:r>
        <w:r>
          <w:rPr>
            <w:noProof/>
          </w:rPr>
          <w:fldChar w:fldCharType="end"/>
        </w:r>
      </w:ins>
    </w:p>
    <w:p w:rsidR="00561041" w:rsidRDefault="00561041">
      <w:pPr>
        <w:pStyle w:val="TOC4"/>
        <w:tabs>
          <w:tab w:val="left" w:pos="1540"/>
          <w:tab w:val="right" w:leader="dot" w:pos="9350"/>
        </w:tabs>
        <w:rPr>
          <w:ins w:id="97" w:author="Likhita Sanapa Prabhakar" w:date="2017-09-08T02:15:00Z"/>
          <w:noProof/>
        </w:rPr>
      </w:pPr>
      <w:ins w:id="98" w:author="Likhita Sanapa Prabhakar" w:date="2017-09-08T02:15:00Z">
        <w:r>
          <w:rPr>
            <w:noProof/>
          </w:rPr>
          <w:lastRenderedPageBreak/>
          <w:t>2.5.2</w:t>
        </w:r>
        <w:r>
          <w:rPr>
            <w:noProof/>
          </w:rPr>
          <w:tab/>
          <w:t>Elasticsearch with Hive using SQL</w:t>
        </w:r>
        <w:r>
          <w:rPr>
            <w:noProof/>
          </w:rPr>
          <w:tab/>
        </w:r>
        <w:r>
          <w:rPr>
            <w:noProof/>
          </w:rPr>
          <w:fldChar w:fldCharType="begin"/>
        </w:r>
        <w:r>
          <w:rPr>
            <w:noProof/>
          </w:rPr>
          <w:instrText xml:space="preserve"> PAGEREF _Toc492600401 \h </w:instrText>
        </w:r>
      </w:ins>
      <w:r>
        <w:rPr>
          <w:noProof/>
        </w:rPr>
      </w:r>
      <w:r>
        <w:rPr>
          <w:noProof/>
        </w:rPr>
        <w:fldChar w:fldCharType="separate"/>
      </w:r>
      <w:ins w:id="99" w:author="Likhita Sanapa Prabhakar" w:date="2017-09-08T02:15:00Z">
        <w:r>
          <w:rPr>
            <w:noProof/>
          </w:rPr>
          <w:t>45</w:t>
        </w:r>
        <w:r>
          <w:rPr>
            <w:noProof/>
          </w:rPr>
          <w:fldChar w:fldCharType="end"/>
        </w:r>
      </w:ins>
    </w:p>
    <w:p w:rsidR="00561041" w:rsidRDefault="00561041">
      <w:pPr>
        <w:pStyle w:val="TOC2"/>
        <w:tabs>
          <w:tab w:val="left" w:pos="660"/>
          <w:tab w:val="right" w:leader="dot" w:pos="9350"/>
        </w:tabs>
        <w:rPr>
          <w:ins w:id="100" w:author="Likhita Sanapa Prabhakar" w:date="2017-09-08T02:15:00Z"/>
          <w:rFonts w:eastAsiaTheme="minorEastAsia"/>
          <w:noProof/>
        </w:rPr>
      </w:pPr>
      <w:ins w:id="101" w:author="Likhita Sanapa Prabhakar" w:date="2017-09-08T02:15:00Z">
        <w:r>
          <w:rPr>
            <w:noProof/>
          </w:rPr>
          <w:t>3.</w:t>
        </w:r>
        <w:r>
          <w:rPr>
            <w:rFonts w:eastAsiaTheme="minorEastAsia"/>
            <w:noProof/>
          </w:rPr>
          <w:tab/>
        </w:r>
        <w:r>
          <w:rPr>
            <w:noProof/>
          </w:rPr>
          <w:t>ELASTICSEARCH USING AWS</w:t>
        </w:r>
        <w:r>
          <w:rPr>
            <w:noProof/>
          </w:rPr>
          <w:tab/>
        </w:r>
        <w:r>
          <w:rPr>
            <w:noProof/>
          </w:rPr>
          <w:fldChar w:fldCharType="begin"/>
        </w:r>
        <w:r>
          <w:rPr>
            <w:noProof/>
          </w:rPr>
          <w:instrText xml:space="preserve"> PAGEREF _Toc492600402 \h </w:instrText>
        </w:r>
      </w:ins>
      <w:r>
        <w:rPr>
          <w:noProof/>
        </w:rPr>
      </w:r>
      <w:r>
        <w:rPr>
          <w:noProof/>
        </w:rPr>
        <w:fldChar w:fldCharType="separate"/>
      </w:r>
      <w:ins w:id="102" w:author="Likhita Sanapa Prabhakar" w:date="2017-09-08T02:15:00Z">
        <w:r>
          <w:rPr>
            <w:noProof/>
          </w:rPr>
          <w:t>49</w:t>
        </w:r>
        <w:r>
          <w:rPr>
            <w:noProof/>
          </w:rPr>
          <w:fldChar w:fldCharType="end"/>
        </w:r>
      </w:ins>
    </w:p>
    <w:p w:rsidR="00561041" w:rsidRDefault="00561041">
      <w:pPr>
        <w:pStyle w:val="TOC3"/>
        <w:tabs>
          <w:tab w:val="left" w:pos="1100"/>
          <w:tab w:val="right" w:leader="dot" w:pos="9350"/>
        </w:tabs>
        <w:rPr>
          <w:ins w:id="103" w:author="Likhita Sanapa Prabhakar" w:date="2017-09-08T02:15:00Z"/>
          <w:rFonts w:eastAsiaTheme="minorEastAsia"/>
          <w:noProof/>
        </w:rPr>
      </w:pPr>
      <w:ins w:id="104" w:author="Likhita Sanapa Prabhakar" w:date="2017-09-08T02:15:00Z">
        <w:r w:rsidRPr="00CA4BDE">
          <w:rPr>
            <w:rFonts w:cs="Times New Roman"/>
            <w:noProof/>
          </w:rPr>
          <w:t>3.1</w:t>
        </w:r>
        <w:r>
          <w:rPr>
            <w:rFonts w:eastAsiaTheme="minorEastAsia"/>
            <w:noProof/>
          </w:rPr>
          <w:tab/>
        </w:r>
        <w:r>
          <w:rPr>
            <w:noProof/>
          </w:rPr>
          <w:t>AWS Account</w:t>
        </w:r>
        <w:r>
          <w:rPr>
            <w:noProof/>
          </w:rPr>
          <w:tab/>
        </w:r>
        <w:r>
          <w:rPr>
            <w:noProof/>
          </w:rPr>
          <w:fldChar w:fldCharType="begin"/>
        </w:r>
        <w:r>
          <w:rPr>
            <w:noProof/>
          </w:rPr>
          <w:instrText xml:space="preserve"> PAGEREF _Toc492600403 \h </w:instrText>
        </w:r>
      </w:ins>
      <w:r>
        <w:rPr>
          <w:noProof/>
        </w:rPr>
      </w:r>
      <w:r>
        <w:rPr>
          <w:noProof/>
        </w:rPr>
        <w:fldChar w:fldCharType="separate"/>
      </w:r>
      <w:ins w:id="105" w:author="Likhita Sanapa Prabhakar" w:date="2017-09-08T02:15:00Z">
        <w:r>
          <w:rPr>
            <w:noProof/>
          </w:rPr>
          <w:t>49</w:t>
        </w:r>
        <w:r>
          <w:rPr>
            <w:noProof/>
          </w:rPr>
          <w:fldChar w:fldCharType="end"/>
        </w:r>
      </w:ins>
    </w:p>
    <w:p w:rsidR="00561041" w:rsidRDefault="00561041">
      <w:pPr>
        <w:pStyle w:val="TOC3"/>
        <w:tabs>
          <w:tab w:val="left" w:pos="1100"/>
          <w:tab w:val="right" w:leader="dot" w:pos="9350"/>
        </w:tabs>
        <w:rPr>
          <w:ins w:id="106" w:author="Likhita Sanapa Prabhakar" w:date="2017-09-08T02:15:00Z"/>
          <w:rFonts w:eastAsiaTheme="minorEastAsia"/>
          <w:noProof/>
        </w:rPr>
      </w:pPr>
      <w:ins w:id="107" w:author="Likhita Sanapa Prabhakar" w:date="2017-09-08T02:15:00Z">
        <w:r>
          <w:rPr>
            <w:noProof/>
          </w:rPr>
          <w:t>3.2</w:t>
        </w:r>
        <w:r>
          <w:rPr>
            <w:rFonts w:eastAsiaTheme="minorEastAsia"/>
            <w:noProof/>
          </w:rPr>
          <w:tab/>
        </w:r>
        <w:r>
          <w:rPr>
            <w:noProof/>
          </w:rPr>
          <w:t>Architecture</w:t>
        </w:r>
        <w:r>
          <w:rPr>
            <w:noProof/>
          </w:rPr>
          <w:tab/>
        </w:r>
        <w:r>
          <w:rPr>
            <w:noProof/>
          </w:rPr>
          <w:fldChar w:fldCharType="begin"/>
        </w:r>
        <w:r>
          <w:rPr>
            <w:noProof/>
          </w:rPr>
          <w:instrText xml:space="preserve"> PAGEREF _Toc492600404 \h </w:instrText>
        </w:r>
      </w:ins>
      <w:r>
        <w:rPr>
          <w:noProof/>
        </w:rPr>
      </w:r>
      <w:r>
        <w:rPr>
          <w:noProof/>
        </w:rPr>
        <w:fldChar w:fldCharType="separate"/>
      </w:r>
      <w:ins w:id="108" w:author="Likhita Sanapa Prabhakar" w:date="2017-09-08T02:15:00Z">
        <w:r>
          <w:rPr>
            <w:noProof/>
          </w:rPr>
          <w:t>50</w:t>
        </w:r>
        <w:r>
          <w:rPr>
            <w:noProof/>
          </w:rPr>
          <w:fldChar w:fldCharType="end"/>
        </w:r>
      </w:ins>
    </w:p>
    <w:p w:rsidR="00561041" w:rsidRDefault="00561041">
      <w:pPr>
        <w:pStyle w:val="TOC3"/>
        <w:tabs>
          <w:tab w:val="left" w:pos="1100"/>
          <w:tab w:val="right" w:leader="dot" w:pos="9350"/>
        </w:tabs>
        <w:rPr>
          <w:ins w:id="109" w:author="Likhita Sanapa Prabhakar" w:date="2017-09-08T02:15:00Z"/>
          <w:rFonts w:eastAsiaTheme="minorEastAsia"/>
          <w:noProof/>
        </w:rPr>
      </w:pPr>
      <w:ins w:id="110" w:author="Likhita Sanapa Prabhakar" w:date="2017-09-08T02:15:00Z">
        <w:r>
          <w:rPr>
            <w:noProof/>
          </w:rPr>
          <w:t>3.3</w:t>
        </w:r>
        <w:r>
          <w:rPr>
            <w:rFonts w:eastAsiaTheme="minorEastAsia"/>
            <w:noProof/>
          </w:rPr>
          <w:tab/>
        </w:r>
        <w:r>
          <w:rPr>
            <w:noProof/>
          </w:rPr>
          <w:t>EC</w:t>
        </w:r>
        <w:r w:rsidRPr="00CA4BDE">
          <w:rPr>
            <w:noProof/>
            <w:vertAlign w:val="subscript"/>
          </w:rPr>
          <w:t>2</w:t>
        </w:r>
        <w:r>
          <w:rPr>
            <w:noProof/>
          </w:rPr>
          <w:t xml:space="preserve"> Instance</w:t>
        </w:r>
        <w:r>
          <w:rPr>
            <w:noProof/>
          </w:rPr>
          <w:tab/>
        </w:r>
        <w:r>
          <w:rPr>
            <w:noProof/>
          </w:rPr>
          <w:fldChar w:fldCharType="begin"/>
        </w:r>
        <w:r>
          <w:rPr>
            <w:noProof/>
          </w:rPr>
          <w:instrText xml:space="preserve"> PAGEREF _Toc492600405 \h </w:instrText>
        </w:r>
      </w:ins>
      <w:r>
        <w:rPr>
          <w:noProof/>
        </w:rPr>
      </w:r>
      <w:r>
        <w:rPr>
          <w:noProof/>
        </w:rPr>
        <w:fldChar w:fldCharType="separate"/>
      </w:r>
      <w:ins w:id="111" w:author="Likhita Sanapa Prabhakar" w:date="2017-09-08T02:15:00Z">
        <w:r>
          <w:rPr>
            <w:noProof/>
          </w:rPr>
          <w:t>50</w:t>
        </w:r>
        <w:r>
          <w:rPr>
            <w:noProof/>
          </w:rPr>
          <w:fldChar w:fldCharType="end"/>
        </w:r>
      </w:ins>
    </w:p>
    <w:p w:rsidR="00561041" w:rsidRDefault="00561041">
      <w:pPr>
        <w:pStyle w:val="TOC3"/>
        <w:tabs>
          <w:tab w:val="left" w:pos="1100"/>
          <w:tab w:val="right" w:leader="dot" w:pos="9350"/>
        </w:tabs>
        <w:rPr>
          <w:ins w:id="112" w:author="Likhita Sanapa Prabhakar" w:date="2017-09-08T02:15:00Z"/>
          <w:rFonts w:eastAsiaTheme="minorEastAsia"/>
          <w:noProof/>
        </w:rPr>
      </w:pPr>
      <w:ins w:id="113" w:author="Likhita Sanapa Prabhakar" w:date="2017-09-08T02:15:00Z">
        <w:r>
          <w:rPr>
            <w:noProof/>
          </w:rPr>
          <w:t>3.4</w:t>
        </w:r>
        <w:r>
          <w:rPr>
            <w:rFonts w:eastAsiaTheme="minorEastAsia"/>
            <w:noProof/>
          </w:rPr>
          <w:tab/>
        </w:r>
        <w:r>
          <w:rPr>
            <w:noProof/>
          </w:rPr>
          <w:t>Log Files</w:t>
        </w:r>
        <w:r>
          <w:rPr>
            <w:noProof/>
          </w:rPr>
          <w:tab/>
        </w:r>
        <w:r>
          <w:rPr>
            <w:noProof/>
          </w:rPr>
          <w:fldChar w:fldCharType="begin"/>
        </w:r>
        <w:r>
          <w:rPr>
            <w:noProof/>
          </w:rPr>
          <w:instrText xml:space="preserve"> PAGEREF _Toc492600406 \h </w:instrText>
        </w:r>
      </w:ins>
      <w:r>
        <w:rPr>
          <w:noProof/>
        </w:rPr>
      </w:r>
      <w:r>
        <w:rPr>
          <w:noProof/>
        </w:rPr>
        <w:fldChar w:fldCharType="separate"/>
      </w:r>
      <w:ins w:id="114" w:author="Likhita Sanapa Prabhakar" w:date="2017-09-08T02:15:00Z">
        <w:r>
          <w:rPr>
            <w:noProof/>
          </w:rPr>
          <w:t>54</w:t>
        </w:r>
        <w:r>
          <w:rPr>
            <w:noProof/>
          </w:rPr>
          <w:fldChar w:fldCharType="end"/>
        </w:r>
      </w:ins>
    </w:p>
    <w:p w:rsidR="00561041" w:rsidRDefault="00561041">
      <w:pPr>
        <w:pStyle w:val="TOC3"/>
        <w:tabs>
          <w:tab w:val="left" w:pos="1100"/>
          <w:tab w:val="right" w:leader="dot" w:pos="9350"/>
        </w:tabs>
        <w:rPr>
          <w:ins w:id="115" w:author="Likhita Sanapa Prabhakar" w:date="2017-09-08T02:15:00Z"/>
          <w:rFonts w:eastAsiaTheme="minorEastAsia"/>
          <w:noProof/>
        </w:rPr>
      </w:pPr>
      <w:ins w:id="116" w:author="Likhita Sanapa Prabhakar" w:date="2017-09-08T02:15:00Z">
        <w:r>
          <w:rPr>
            <w:noProof/>
          </w:rPr>
          <w:t>3.5</w:t>
        </w:r>
        <w:r>
          <w:rPr>
            <w:rFonts w:eastAsiaTheme="minorEastAsia"/>
            <w:noProof/>
          </w:rPr>
          <w:tab/>
        </w:r>
        <w:r>
          <w:rPr>
            <w:noProof/>
          </w:rPr>
          <w:t>Kinesis Firehose Delivery Stream</w:t>
        </w:r>
        <w:r>
          <w:rPr>
            <w:noProof/>
          </w:rPr>
          <w:tab/>
        </w:r>
        <w:r>
          <w:rPr>
            <w:noProof/>
          </w:rPr>
          <w:fldChar w:fldCharType="begin"/>
        </w:r>
        <w:r>
          <w:rPr>
            <w:noProof/>
          </w:rPr>
          <w:instrText xml:space="preserve"> PAGEREF _Toc492600407 \h </w:instrText>
        </w:r>
      </w:ins>
      <w:r>
        <w:rPr>
          <w:noProof/>
        </w:rPr>
      </w:r>
      <w:r>
        <w:rPr>
          <w:noProof/>
        </w:rPr>
        <w:fldChar w:fldCharType="separate"/>
      </w:r>
      <w:ins w:id="117" w:author="Likhita Sanapa Prabhakar" w:date="2017-09-08T02:15:00Z">
        <w:r>
          <w:rPr>
            <w:noProof/>
          </w:rPr>
          <w:t>55</w:t>
        </w:r>
        <w:r>
          <w:rPr>
            <w:noProof/>
          </w:rPr>
          <w:fldChar w:fldCharType="end"/>
        </w:r>
      </w:ins>
    </w:p>
    <w:p w:rsidR="00561041" w:rsidRDefault="00561041">
      <w:pPr>
        <w:pStyle w:val="TOC3"/>
        <w:tabs>
          <w:tab w:val="left" w:pos="1100"/>
          <w:tab w:val="right" w:leader="dot" w:pos="9350"/>
        </w:tabs>
        <w:rPr>
          <w:ins w:id="118" w:author="Likhita Sanapa Prabhakar" w:date="2017-09-08T02:15:00Z"/>
          <w:rFonts w:eastAsiaTheme="minorEastAsia"/>
          <w:noProof/>
        </w:rPr>
      </w:pPr>
      <w:ins w:id="119" w:author="Likhita Sanapa Prabhakar" w:date="2017-09-08T02:15:00Z">
        <w:r>
          <w:rPr>
            <w:noProof/>
          </w:rPr>
          <w:t>3.6</w:t>
        </w:r>
        <w:r>
          <w:rPr>
            <w:rFonts w:eastAsiaTheme="minorEastAsia"/>
            <w:noProof/>
          </w:rPr>
          <w:tab/>
        </w:r>
        <w:r>
          <w:rPr>
            <w:noProof/>
          </w:rPr>
          <w:t>Kinesis Agent</w:t>
        </w:r>
        <w:r>
          <w:rPr>
            <w:noProof/>
          </w:rPr>
          <w:tab/>
        </w:r>
        <w:r>
          <w:rPr>
            <w:noProof/>
          </w:rPr>
          <w:fldChar w:fldCharType="begin"/>
        </w:r>
        <w:r>
          <w:rPr>
            <w:noProof/>
          </w:rPr>
          <w:instrText xml:space="preserve"> PAGEREF _Toc492600408 \h </w:instrText>
        </w:r>
      </w:ins>
      <w:r>
        <w:rPr>
          <w:noProof/>
        </w:rPr>
      </w:r>
      <w:r>
        <w:rPr>
          <w:noProof/>
        </w:rPr>
        <w:fldChar w:fldCharType="separate"/>
      </w:r>
      <w:ins w:id="120" w:author="Likhita Sanapa Prabhakar" w:date="2017-09-08T02:15:00Z">
        <w:r>
          <w:rPr>
            <w:noProof/>
          </w:rPr>
          <w:t>56</w:t>
        </w:r>
        <w:r>
          <w:rPr>
            <w:noProof/>
          </w:rPr>
          <w:fldChar w:fldCharType="end"/>
        </w:r>
      </w:ins>
    </w:p>
    <w:p w:rsidR="00561041" w:rsidRDefault="00561041">
      <w:pPr>
        <w:pStyle w:val="TOC3"/>
        <w:tabs>
          <w:tab w:val="left" w:pos="1100"/>
          <w:tab w:val="right" w:leader="dot" w:pos="9350"/>
        </w:tabs>
        <w:rPr>
          <w:ins w:id="121" w:author="Likhita Sanapa Prabhakar" w:date="2017-09-08T02:15:00Z"/>
          <w:rFonts w:eastAsiaTheme="minorEastAsia"/>
          <w:noProof/>
        </w:rPr>
      </w:pPr>
      <w:ins w:id="122" w:author="Likhita Sanapa Prabhakar" w:date="2017-09-08T02:15:00Z">
        <w:r>
          <w:rPr>
            <w:noProof/>
          </w:rPr>
          <w:t>3.7</w:t>
        </w:r>
        <w:r>
          <w:rPr>
            <w:rFonts w:eastAsiaTheme="minorEastAsia"/>
            <w:noProof/>
          </w:rPr>
          <w:tab/>
        </w:r>
        <w:r>
          <w:rPr>
            <w:noProof/>
          </w:rPr>
          <w:t>ES Domain</w:t>
        </w:r>
        <w:r>
          <w:rPr>
            <w:noProof/>
          </w:rPr>
          <w:tab/>
        </w:r>
        <w:r>
          <w:rPr>
            <w:noProof/>
          </w:rPr>
          <w:fldChar w:fldCharType="begin"/>
        </w:r>
        <w:r>
          <w:rPr>
            <w:noProof/>
          </w:rPr>
          <w:instrText xml:space="preserve"> PAGEREF _Toc492600409 \h </w:instrText>
        </w:r>
      </w:ins>
      <w:r>
        <w:rPr>
          <w:noProof/>
        </w:rPr>
      </w:r>
      <w:r>
        <w:rPr>
          <w:noProof/>
        </w:rPr>
        <w:fldChar w:fldCharType="separate"/>
      </w:r>
      <w:ins w:id="123" w:author="Likhita Sanapa Prabhakar" w:date="2017-09-08T02:15:00Z">
        <w:r>
          <w:rPr>
            <w:noProof/>
          </w:rPr>
          <w:t>57</w:t>
        </w:r>
        <w:r>
          <w:rPr>
            <w:noProof/>
          </w:rPr>
          <w:fldChar w:fldCharType="end"/>
        </w:r>
      </w:ins>
    </w:p>
    <w:p w:rsidR="00561041" w:rsidRDefault="00561041">
      <w:pPr>
        <w:pStyle w:val="TOC3"/>
        <w:tabs>
          <w:tab w:val="left" w:pos="1100"/>
          <w:tab w:val="right" w:leader="dot" w:pos="9350"/>
        </w:tabs>
        <w:rPr>
          <w:ins w:id="124" w:author="Likhita Sanapa Prabhakar" w:date="2017-09-08T02:15:00Z"/>
          <w:rFonts w:eastAsiaTheme="minorEastAsia"/>
          <w:noProof/>
        </w:rPr>
      </w:pPr>
      <w:ins w:id="125" w:author="Likhita Sanapa Prabhakar" w:date="2017-09-08T02:15:00Z">
        <w:r>
          <w:rPr>
            <w:noProof/>
          </w:rPr>
          <w:t>3.8</w:t>
        </w:r>
        <w:r>
          <w:rPr>
            <w:rFonts w:eastAsiaTheme="minorEastAsia"/>
            <w:noProof/>
          </w:rPr>
          <w:tab/>
        </w:r>
        <w:r>
          <w:rPr>
            <w:noProof/>
          </w:rPr>
          <w:t>Second Kinesis Firehose Delivery Stream</w:t>
        </w:r>
        <w:r>
          <w:rPr>
            <w:noProof/>
          </w:rPr>
          <w:tab/>
        </w:r>
        <w:r>
          <w:rPr>
            <w:noProof/>
          </w:rPr>
          <w:fldChar w:fldCharType="begin"/>
        </w:r>
        <w:r>
          <w:rPr>
            <w:noProof/>
          </w:rPr>
          <w:instrText xml:space="preserve"> PAGEREF _Toc492600410 \h </w:instrText>
        </w:r>
      </w:ins>
      <w:r>
        <w:rPr>
          <w:noProof/>
        </w:rPr>
      </w:r>
      <w:r>
        <w:rPr>
          <w:noProof/>
        </w:rPr>
        <w:fldChar w:fldCharType="separate"/>
      </w:r>
      <w:ins w:id="126" w:author="Likhita Sanapa Prabhakar" w:date="2017-09-08T02:15:00Z">
        <w:r>
          <w:rPr>
            <w:noProof/>
          </w:rPr>
          <w:t>58</w:t>
        </w:r>
        <w:r>
          <w:rPr>
            <w:noProof/>
          </w:rPr>
          <w:fldChar w:fldCharType="end"/>
        </w:r>
      </w:ins>
    </w:p>
    <w:p w:rsidR="00561041" w:rsidRDefault="00561041">
      <w:pPr>
        <w:pStyle w:val="TOC3"/>
        <w:tabs>
          <w:tab w:val="left" w:pos="1100"/>
          <w:tab w:val="right" w:leader="dot" w:pos="9350"/>
        </w:tabs>
        <w:rPr>
          <w:ins w:id="127" w:author="Likhita Sanapa Prabhakar" w:date="2017-09-08T02:15:00Z"/>
          <w:rFonts w:eastAsiaTheme="minorEastAsia"/>
          <w:noProof/>
        </w:rPr>
      </w:pPr>
      <w:ins w:id="128" w:author="Likhita Sanapa Prabhakar" w:date="2017-09-08T02:15:00Z">
        <w:r>
          <w:rPr>
            <w:noProof/>
          </w:rPr>
          <w:t>3.9</w:t>
        </w:r>
        <w:r>
          <w:rPr>
            <w:rFonts w:eastAsiaTheme="minorEastAsia"/>
            <w:noProof/>
          </w:rPr>
          <w:tab/>
        </w:r>
        <w:r>
          <w:rPr>
            <w:noProof/>
          </w:rPr>
          <w:t>Kinesis Analytics Application</w:t>
        </w:r>
        <w:r>
          <w:rPr>
            <w:noProof/>
          </w:rPr>
          <w:tab/>
        </w:r>
        <w:r>
          <w:rPr>
            <w:noProof/>
          </w:rPr>
          <w:fldChar w:fldCharType="begin"/>
        </w:r>
        <w:r>
          <w:rPr>
            <w:noProof/>
          </w:rPr>
          <w:instrText xml:space="preserve"> PAGEREF _Toc492600411 \h </w:instrText>
        </w:r>
      </w:ins>
      <w:r>
        <w:rPr>
          <w:noProof/>
        </w:rPr>
      </w:r>
      <w:r>
        <w:rPr>
          <w:noProof/>
        </w:rPr>
        <w:fldChar w:fldCharType="separate"/>
      </w:r>
      <w:ins w:id="129" w:author="Likhita Sanapa Prabhakar" w:date="2017-09-08T02:15:00Z">
        <w:r>
          <w:rPr>
            <w:noProof/>
          </w:rPr>
          <w:t>61</w:t>
        </w:r>
        <w:r>
          <w:rPr>
            <w:noProof/>
          </w:rPr>
          <w:fldChar w:fldCharType="end"/>
        </w:r>
      </w:ins>
    </w:p>
    <w:p w:rsidR="00561041" w:rsidRDefault="00561041">
      <w:pPr>
        <w:pStyle w:val="TOC3"/>
        <w:tabs>
          <w:tab w:val="left" w:pos="1100"/>
          <w:tab w:val="right" w:leader="dot" w:pos="9350"/>
        </w:tabs>
        <w:rPr>
          <w:ins w:id="130" w:author="Likhita Sanapa Prabhakar" w:date="2017-09-08T02:15:00Z"/>
          <w:rFonts w:eastAsiaTheme="minorEastAsia"/>
          <w:noProof/>
        </w:rPr>
      </w:pPr>
      <w:ins w:id="131" w:author="Likhita Sanapa Prabhakar" w:date="2017-09-08T02:15:00Z">
        <w:r>
          <w:rPr>
            <w:noProof/>
          </w:rPr>
          <w:t>3.10</w:t>
        </w:r>
        <w:r>
          <w:rPr>
            <w:rFonts w:eastAsiaTheme="minorEastAsia"/>
            <w:noProof/>
          </w:rPr>
          <w:tab/>
        </w:r>
        <w:r>
          <w:rPr>
            <w:noProof/>
          </w:rPr>
          <w:t>Kibana</w:t>
        </w:r>
        <w:r>
          <w:rPr>
            <w:noProof/>
          </w:rPr>
          <w:tab/>
        </w:r>
        <w:r>
          <w:rPr>
            <w:noProof/>
          </w:rPr>
          <w:fldChar w:fldCharType="begin"/>
        </w:r>
        <w:r>
          <w:rPr>
            <w:noProof/>
          </w:rPr>
          <w:instrText xml:space="preserve"> PAGEREF _Toc492600412 \h </w:instrText>
        </w:r>
      </w:ins>
      <w:r>
        <w:rPr>
          <w:noProof/>
        </w:rPr>
      </w:r>
      <w:r>
        <w:rPr>
          <w:noProof/>
        </w:rPr>
        <w:fldChar w:fldCharType="separate"/>
      </w:r>
      <w:ins w:id="132" w:author="Likhita Sanapa Prabhakar" w:date="2017-09-08T02:15:00Z">
        <w:r>
          <w:rPr>
            <w:noProof/>
          </w:rPr>
          <w:t>65</w:t>
        </w:r>
        <w:r>
          <w:rPr>
            <w:noProof/>
          </w:rPr>
          <w:fldChar w:fldCharType="end"/>
        </w:r>
      </w:ins>
    </w:p>
    <w:p w:rsidR="00561041" w:rsidRDefault="00561041">
      <w:pPr>
        <w:pStyle w:val="TOC2"/>
        <w:tabs>
          <w:tab w:val="left" w:pos="660"/>
          <w:tab w:val="right" w:leader="dot" w:pos="9350"/>
        </w:tabs>
        <w:rPr>
          <w:ins w:id="133" w:author="Likhita Sanapa Prabhakar" w:date="2017-09-08T02:15:00Z"/>
          <w:rFonts w:eastAsiaTheme="minorEastAsia"/>
          <w:noProof/>
        </w:rPr>
      </w:pPr>
      <w:ins w:id="134" w:author="Likhita Sanapa Prabhakar" w:date="2017-09-08T02:15:00Z">
        <w:r>
          <w:rPr>
            <w:noProof/>
          </w:rPr>
          <w:t>4.</w:t>
        </w:r>
        <w:r>
          <w:rPr>
            <w:rFonts w:eastAsiaTheme="minorEastAsia"/>
            <w:noProof/>
          </w:rPr>
          <w:tab/>
        </w:r>
        <w:r>
          <w:rPr>
            <w:noProof/>
          </w:rPr>
          <w:t>CONCLUSION</w:t>
        </w:r>
        <w:r>
          <w:rPr>
            <w:noProof/>
          </w:rPr>
          <w:tab/>
        </w:r>
        <w:r>
          <w:rPr>
            <w:noProof/>
          </w:rPr>
          <w:fldChar w:fldCharType="begin"/>
        </w:r>
        <w:r>
          <w:rPr>
            <w:noProof/>
          </w:rPr>
          <w:instrText xml:space="preserve"> PAGEREF _Toc492600413 \h </w:instrText>
        </w:r>
      </w:ins>
      <w:r>
        <w:rPr>
          <w:noProof/>
        </w:rPr>
      </w:r>
      <w:r>
        <w:rPr>
          <w:noProof/>
        </w:rPr>
        <w:fldChar w:fldCharType="separate"/>
      </w:r>
      <w:ins w:id="135" w:author="Likhita Sanapa Prabhakar" w:date="2017-09-08T02:15:00Z">
        <w:r>
          <w:rPr>
            <w:noProof/>
          </w:rPr>
          <w:t>68</w:t>
        </w:r>
        <w:r>
          <w:rPr>
            <w:noProof/>
          </w:rPr>
          <w:fldChar w:fldCharType="end"/>
        </w:r>
      </w:ins>
    </w:p>
    <w:p w:rsidR="00561041" w:rsidRDefault="00561041">
      <w:pPr>
        <w:pStyle w:val="TOC2"/>
        <w:tabs>
          <w:tab w:val="left" w:pos="660"/>
          <w:tab w:val="right" w:leader="dot" w:pos="9350"/>
        </w:tabs>
        <w:rPr>
          <w:ins w:id="136" w:author="Likhita Sanapa Prabhakar" w:date="2017-09-08T02:15:00Z"/>
          <w:rFonts w:eastAsiaTheme="minorEastAsia"/>
          <w:noProof/>
        </w:rPr>
      </w:pPr>
      <w:ins w:id="137" w:author="Likhita Sanapa Prabhakar" w:date="2017-09-08T02:15:00Z">
        <w:r>
          <w:rPr>
            <w:noProof/>
          </w:rPr>
          <w:t>5.</w:t>
        </w:r>
        <w:r>
          <w:rPr>
            <w:rFonts w:eastAsiaTheme="minorEastAsia"/>
            <w:noProof/>
          </w:rPr>
          <w:tab/>
        </w:r>
        <w:r>
          <w:rPr>
            <w:noProof/>
          </w:rPr>
          <w:t>FUTURE WORK</w:t>
        </w:r>
        <w:r>
          <w:rPr>
            <w:noProof/>
          </w:rPr>
          <w:tab/>
        </w:r>
        <w:r>
          <w:rPr>
            <w:noProof/>
          </w:rPr>
          <w:fldChar w:fldCharType="begin"/>
        </w:r>
        <w:r>
          <w:rPr>
            <w:noProof/>
          </w:rPr>
          <w:instrText xml:space="preserve"> PAGEREF _Toc492600414 \h </w:instrText>
        </w:r>
      </w:ins>
      <w:r>
        <w:rPr>
          <w:noProof/>
        </w:rPr>
      </w:r>
      <w:r>
        <w:rPr>
          <w:noProof/>
        </w:rPr>
        <w:fldChar w:fldCharType="separate"/>
      </w:r>
      <w:ins w:id="138" w:author="Likhita Sanapa Prabhakar" w:date="2017-09-08T02:15:00Z">
        <w:r>
          <w:rPr>
            <w:noProof/>
          </w:rPr>
          <w:t>69</w:t>
        </w:r>
        <w:r>
          <w:rPr>
            <w:noProof/>
          </w:rPr>
          <w:fldChar w:fldCharType="end"/>
        </w:r>
      </w:ins>
    </w:p>
    <w:p w:rsidR="00561041" w:rsidRDefault="00561041">
      <w:pPr>
        <w:pStyle w:val="TOC2"/>
        <w:tabs>
          <w:tab w:val="right" w:leader="dot" w:pos="9350"/>
        </w:tabs>
        <w:rPr>
          <w:ins w:id="139" w:author="Likhita Sanapa Prabhakar" w:date="2017-09-08T02:15:00Z"/>
          <w:rFonts w:eastAsiaTheme="minorEastAsia"/>
          <w:noProof/>
        </w:rPr>
      </w:pPr>
      <w:ins w:id="140" w:author="Likhita Sanapa Prabhakar" w:date="2017-09-08T02:15:00Z">
        <w:r>
          <w:rPr>
            <w:noProof/>
          </w:rPr>
          <w:t>REFERENCES</w:t>
        </w:r>
        <w:r>
          <w:rPr>
            <w:noProof/>
          </w:rPr>
          <w:tab/>
        </w:r>
        <w:r>
          <w:rPr>
            <w:noProof/>
          </w:rPr>
          <w:fldChar w:fldCharType="begin"/>
        </w:r>
        <w:r>
          <w:rPr>
            <w:noProof/>
          </w:rPr>
          <w:instrText xml:space="preserve"> PAGEREF _Toc492600415 \h </w:instrText>
        </w:r>
      </w:ins>
      <w:r>
        <w:rPr>
          <w:noProof/>
        </w:rPr>
      </w:r>
      <w:r>
        <w:rPr>
          <w:noProof/>
        </w:rPr>
        <w:fldChar w:fldCharType="separate"/>
      </w:r>
      <w:ins w:id="141" w:author="Likhita Sanapa Prabhakar" w:date="2017-09-08T02:15:00Z">
        <w:r>
          <w:rPr>
            <w:noProof/>
          </w:rPr>
          <w:t>70</w:t>
        </w:r>
        <w:r>
          <w:rPr>
            <w:noProof/>
          </w:rPr>
          <w:fldChar w:fldCharType="end"/>
        </w:r>
      </w:ins>
    </w:p>
    <w:p w:rsidR="005810DE" w:rsidDel="00561041" w:rsidRDefault="005810DE">
      <w:pPr>
        <w:pStyle w:val="TOC2"/>
        <w:tabs>
          <w:tab w:val="right" w:leader="dot" w:pos="9350"/>
        </w:tabs>
        <w:rPr>
          <w:del w:id="142" w:author="Likhita Sanapa Prabhakar" w:date="2017-09-08T02:15:00Z"/>
          <w:rFonts w:eastAsiaTheme="minorEastAsia"/>
          <w:noProof/>
        </w:rPr>
      </w:pPr>
      <w:del w:id="143" w:author="Likhita Sanapa Prabhakar" w:date="2017-09-08T02:15:00Z">
        <w:r w:rsidDel="00561041">
          <w:rPr>
            <w:noProof/>
          </w:rPr>
          <w:delText>ABSTRACT</w:delText>
        </w:r>
        <w:r w:rsidDel="00561041">
          <w:rPr>
            <w:noProof/>
          </w:rPr>
          <w:tab/>
          <w:delText>ii</w:delText>
        </w:r>
      </w:del>
    </w:p>
    <w:p w:rsidR="005810DE" w:rsidDel="00561041" w:rsidRDefault="005810DE">
      <w:pPr>
        <w:pStyle w:val="TOC2"/>
        <w:tabs>
          <w:tab w:val="right" w:leader="dot" w:pos="9350"/>
        </w:tabs>
        <w:rPr>
          <w:del w:id="144" w:author="Likhita Sanapa Prabhakar" w:date="2017-09-08T02:15:00Z"/>
          <w:rFonts w:eastAsiaTheme="minorEastAsia"/>
          <w:noProof/>
        </w:rPr>
      </w:pPr>
      <w:del w:id="145" w:author="Likhita Sanapa Prabhakar" w:date="2017-09-08T02:15:00Z">
        <w:r w:rsidDel="00561041">
          <w:rPr>
            <w:noProof/>
          </w:rPr>
          <w:delText>ACKNOWLEDGEMENT</w:delText>
        </w:r>
        <w:r w:rsidDel="00561041">
          <w:rPr>
            <w:noProof/>
          </w:rPr>
          <w:tab/>
          <w:delText>iii</w:delText>
        </w:r>
      </w:del>
    </w:p>
    <w:p w:rsidR="005810DE" w:rsidDel="00561041" w:rsidRDefault="005810DE">
      <w:pPr>
        <w:pStyle w:val="TOC2"/>
        <w:tabs>
          <w:tab w:val="right" w:leader="dot" w:pos="9350"/>
        </w:tabs>
        <w:rPr>
          <w:del w:id="146" w:author="Likhita Sanapa Prabhakar" w:date="2017-09-08T02:15:00Z"/>
          <w:rFonts w:eastAsiaTheme="minorEastAsia"/>
          <w:noProof/>
        </w:rPr>
      </w:pPr>
      <w:del w:id="147" w:author="Likhita Sanapa Prabhakar" w:date="2017-09-08T02:15:00Z">
        <w:r w:rsidDel="00561041">
          <w:rPr>
            <w:noProof/>
          </w:rPr>
          <w:delText>TABLE OF CONTENTS</w:delText>
        </w:r>
        <w:r w:rsidDel="00561041">
          <w:rPr>
            <w:noProof/>
          </w:rPr>
          <w:tab/>
          <w:delText>iv</w:delText>
        </w:r>
      </w:del>
    </w:p>
    <w:p w:rsidR="005810DE" w:rsidDel="00561041" w:rsidRDefault="005810DE">
      <w:pPr>
        <w:pStyle w:val="TOC2"/>
        <w:tabs>
          <w:tab w:val="right" w:leader="dot" w:pos="9350"/>
        </w:tabs>
        <w:rPr>
          <w:del w:id="148" w:author="Likhita Sanapa Prabhakar" w:date="2017-09-08T02:15:00Z"/>
          <w:rFonts w:eastAsiaTheme="minorEastAsia"/>
          <w:noProof/>
        </w:rPr>
      </w:pPr>
      <w:del w:id="149" w:author="Likhita Sanapa Prabhakar" w:date="2017-09-08T02:15:00Z">
        <w:r w:rsidDel="00561041">
          <w:rPr>
            <w:noProof/>
          </w:rPr>
          <w:delText>LIST OF FIGURES</w:delText>
        </w:r>
        <w:r w:rsidDel="00561041">
          <w:rPr>
            <w:noProof/>
          </w:rPr>
          <w:tab/>
          <w:delText>vi</w:delText>
        </w:r>
      </w:del>
    </w:p>
    <w:p w:rsidR="005810DE" w:rsidDel="00561041" w:rsidRDefault="005810DE">
      <w:pPr>
        <w:pStyle w:val="TOC2"/>
        <w:tabs>
          <w:tab w:val="left" w:pos="660"/>
          <w:tab w:val="right" w:leader="dot" w:pos="9350"/>
        </w:tabs>
        <w:rPr>
          <w:del w:id="150" w:author="Likhita Sanapa Prabhakar" w:date="2017-09-08T02:15:00Z"/>
          <w:rFonts w:eastAsiaTheme="minorEastAsia"/>
          <w:noProof/>
        </w:rPr>
      </w:pPr>
      <w:del w:id="151" w:author="Likhita Sanapa Prabhakar" w:date="2017-09-08T02:15:00Z">
        <w:r w:rsidDel="00561041">
          <w:rPr>
            <w:noProof/>
          </w:rPr>
          <w:delText>1.</w:delText>
        </w:r>
        <w:r w:rsidDel="00561041">
          <w:rPr>
            <w:rFonts w:eastAsiaTheme="minorEastAsia"/>
            <w:noProof/>
          </w:rPr>
          <w:tab/>
        </w:r>
        <w:r w:rsidDel="00561041">
          <w:rPr>
            <w:noProof/>
          </w:rPr>
          <w:delText>INTRODUCTION</w:delText>
        </w:r>
        <w:r w:rsidDel="00561041">
          <w:rPr>
            <w:noProof/>
          </w:rPr>
          <w:tab/>
          <w:delText>1</w:delText>
        </w:r>
      </w:del>
    </w:p>
    <w:p w:rsidR="005810DE" w:rsidDel="00561041" w:rsidRDefault="005810DE">
      <w:pPr>
        <w:pStyle w:val="TOC3"/>
        <w:tabs>
          <w:tab w:val="left" w:pos="1100"/>
          <w:tab w:val="right" w:leader="dot" w:pos="9350"/>
        </w:tabs>
        <w:rPr>
          <w:del w:id="152" w:author="Likhita Sanapa Prabhakar" w:date="2017-09-08T02:15:00Z"/>
          <w:rFonts w:eastAsiaTheme="minorEastAsia"/>
          <w:noProof/>
        </w:rPr>
      </w:pPr>
      <w:del w:id="153" w:author="Likhita Sanapa Prabhakar" w:date="2017-09-08T02:15:00Z">
        <w:r w:rsidDel="00561041">
          <w:rPr>
            <w:noProof/>
          </w:rPr>
          <w:delText>1.1</w:delText>
        </w:r>
        <w:r w:rsidDel="00561041">
          <w:rPr>
            <w:rFonts w:eastAsiaTheme="minorEastAsia"/>
            <w:noProof/>
          </w:rPr>
          <w:tab/>
        </w:r>
        <w:r w:rsidDel="00561041">
          <w:rPr>
            <w:noProof/>
          </w:rPr>
          <w:delText>Project Goal</w:delText>
        </w:r>
        <w:r w:rsidDel="00561041">
          <w:rPr>
            <w:noProof/>
          </w:rPr>
          <w:tab/>
          <w:delText>1</w:delText>
        </w:r>
      </w:del>
    </w:p>
    <w:p w:rsidR="005810DE" w:rsidDel="00561041" w:rsidRDefault="005810DE">
      <w:pPr>
        <w:pStyle w:val="TOC3"/>
        <w:tabs>
          <w:tab w:val="left" w:pos="1100"/>
          <w:tab w:val="right" w:leader="dot" w:pos="9350"/>
        </w:tabs>
        <w:rPr>
          <w:del w:id="154" w:author="Likhita Sanapa Prabhakar" w:date="2017-09-08T02:15:00Z"/>
          <w:rFonts w:eastAsiaTheme="minorEastAsia"/>
          <w:noProof/>
        </w:rPr>
      </w:pPr>
      <w:del w:id="155" w:author="Likhita Sanapa Prabhakar" w:date="2017-09-08T02:15:00Z">
        <w:r w:rsidDel="00561041">
          <w:rPr>
            <w:noProof/>
          </w:rPr>
          <w:delText>1.2</w:delText>
        </w:r>
        <w:r w:rsidDel="00561041">
          <w:rPr>
            <w:rFonts w:eastAsiaTheme="minorEastAsia"/>
            <w:noProof/>
          </w:rPr>
          <w:tab/>
        </w:r>
        <w:r w:rsidDel="00561041">
          <w:rPr>
            <w:noProof/>
          </w:rPr>
          <w:delText>Report Organization</w:delText>
        </w:r>
        <w:r w:rsidDel="00561041">
          <w:rPr>
            <w:noProof/>
          </w:rPr>
          <w:tab/>
          <w:delText>3</w:delText>
        </w:r>
      </w:del>
    </w:p>
    <w:p w:rsidR="005810DE" w:rsidDel="00561041" w:rsidRDefault="005810DE">
      <w:pPr>
        <w:pStyle w:val="TOC2"/>
        <w:tabs>
          <w:tab w:val="left" w:pos="660"/>
          <w:tab w:val="right" w:leader="dot" w:pos="9350"/>
        </w:tabs>
        <w:rPr>
          <w:del w:id="156" w:author="Likhita Sanapa Prabhakar" w:date="2017-09-08T02:15:00Z"/>
          <w:rFonts w:eastAsiaTheme="minorEastAsia"/>
          <w:noProof/>
        </w:rPr>
      </w:pPr>
      <w:del w:id="157" w:author="Likhita Sanapa Prabhakar" w:date="2017-09-08T02:15:00Z">
        <w:r w:rsidDel="00561041">
          <w:rPr>
            <w:noProof/>
          </w:rPr>
          <w:delText>2.</w:delText>
        </w:r>
        <w:r w:rsidDel="00561041">
          <w:rPr>
            <w:rFonts w:eastAsiaTheme="minorEastAsia"/>
            <w:noProof/>
          </w:rPr>
          <w:tab/>
        </w:r>
        <w:r w:rsidDel="00561041">
          <w:rPr>
            <w:noProof/>
          </w:rPr>
          <w:delText>ELASTICSEARCH USING HADOOP</w:delText>
        </w:r>
        <w:r w:rsidDel="00561041">
          <w:rPr>
            <w:noProof/>
          </w:rPr>
          <w:tab/>
          <w:delText>4</w:delText>
        </w:r>
      </w:del>
    </w:p>
    <w:p w:rsidR="005810DE" w:rsidDel="00561041" w:rsidRDefault="005810DE">
      <w:pPr>
        <w:pStyle w:val="TOC3"/>
        <w:tabs>
          <w:tab w:val="left" w:pos="1100"/>
          <w:tab w:val="right" w:leader="dot" w:pos="9350"/>
        </w:tabs>
        <w:rPr>
          <w:del w:id="158" w:author="Likhita Sanapa Prabhakar" w:date="2017-09-08T02:15:00Z"/>
          <w:rFonts w:eastAsiaTheme="minorEastAsia"/>
          <w:noProof/>
        </w:rPr>
      </w:pPr>
      <w:del w:id="159" w:author="Likhita Sanapa Prabhakar" w:date="2017-09-08T02:15:00Z">
        <w:r w:rsidDel="00561041">
          <w:rPr>
            <w:noProof/>
          </w:rPr>
          <w:delText>2.1</w:delText>
        </w:r>
        <w:r w:rsidDel="00561041">
          <w:rPr>
            <w:rFonts w:eastAsiaTheme="minorEastAsia"/>
            <w:noProof/>
          </w:rPr>
          <w:tab/>
        </w:r>
        <w:r w:rsidDel="00561041">
          <w:rPr>
            <w:noProof/>
          </w:rPr>
          <w:delText>Setting up Environment</w:delText>
        </w:r>
        <w:r w:rsidDel="00561041">
          <w:rPr>
            <w:noProof/>
          </w:rPr>
          <w:tab/>
          <w:delText>4</w:delText>
        </w:r>
      </w:del>
    </w:p>
    <w:p w:rsidR="005810DE" w:rsidDel="00561041" w:rsidRDefault="005810DE">
      <w:pPr>
        <w:pStyle w:val="TOC3"/>
        <w:tabs>
          <w:tab w:val="left" w:pos="1100"/>
          <w:tab w:val="right" w:leader="dot" w:pos="9350"/>
        </w:tabs>
        <w:rPr>
          <w:del w:id="160" w:author="Likhita Sanapa Prabhakar" w:date="2017-09-08T02:15:00Z"/>
          <w:rFonts w:eastAsiaTheme="minorEastAsia"/>
          <w:noProof/>
        </w:rPr>
      </w:pPr>
      <w:del w:id="161" w:author="Likhita Sanapa Prabhakar" w:date="2017-09-08T02:15:00Z">
        <w:r w:rsidDel="00561041">
          <w:rPr>
            <w:noProof/>
          </w:rPr>
          <w:delText>2.2</w:delText>
        </w:r>
        <w:r w:rsidDel="00561041">
          <w:rPr>
            <w:rFonts w:eastAsiaTheme="minorEastAsia"/>
            <w:noProof/>
          </w:rPr>
          <w:tab/>
        </w:r>
        <w:r w:rsidDel="00561041">
          <w:rPr>
            <w:noProof/>
          </w:rPr>
          <w:delText>Java Setup</w:delText>
        </w:r>
        <w:r w:rsidDel="00561041">
          <w:rPr>
            <w:noProof/>
          </w:rPr>
          <w:tab/>
          <w:delText>4</w:delText>
        </w:r>
      </w:del>
    </w:p>
    <w:p w:rsidR="005810DE" w:rsidDel="00561041" w:rsidRDefault="005810DE">
      <w:pPr>
        <w:pStyle w:val="TOC4"/>
        <w:tabs>
          <w:tab w:val="left" w:pos="1540"/>
          <w:tab w:val="right" w:leader="dot" w:pos="9350"/>
        </w:tabs>
        <w:rPr>
          <w:del w:id="162" w:author="Likhita Sanapa Prabhakar" w:date="2017-09-08T02:15:00Z"/>
          <w:noProof/>
        </w:rPr>
      </w:pPr>
      <w:del w:id="163" w:author="Likhita Sanapa Prabhakar" w:date="2017-09-08T02:15:00Z">
        <w:r w:rsidDel="00561041">
          <w:rPr>
            <w:noProof/>
          </w:rPr>
          <w:delText>2.2.1</w:delText>
        </w:r>
        <w:r w:rsidDel="00561041">
          <w:rPr>
            <w:noProof/>
          </w:rPr>
          <w:tab/>
          <w:delText>Dedicated User</w:delText>
        </w:r>
        <w:r w:rsidDel="00561041">
          <w:rPr>
            <w:noProof/>
          </w:rPr>
          <w:tab/>
          <w:delText>4</w:delText>
        </w:r>
      </w:del>
    </w:p>
    <w:p w:rsidR="005810DE" w:rsidDel="00561041" w:rsidRDefault="005810DE">
      <w:pPr>
        <w:pStyle w:val="TOC4"/>
        <w:tabs>
          <w:tab w:val="left" w:pos="1540"/>
          <w:tab w:val="right" w:leader="dot" w:pos="9350"/>
        </w:tabs>
        <w:rPr>
          <w:del w:id="164" w:author="Likhita Sanapa Prabhakar" w:date="2017-09-08T02:15:00Z"/>
          <w:noProof/>
        </w:rPr>
      </w:pPr>
      <w:del w:id="165" w:author="Likhita Sanapa Prabhakar" w:date="2017-09-08T02:15:00Z">
        <w:r w:rsidDel="00561041">
          <w:rPr>
            <w:noProof/>
          </w:rPr>
          <w:delText>2.2.2</w:delText>
        </w:r>
        <w:r w:rsidDel="00561041">
          <w:rPr>
            <w:noProof/>
          </w:rPr>
          <w:tab/>
          <w:delText>Hadoop for Elasticsearch</w:delText>
        </w:r>
        <w:r w:rsidDel="00561041">
          <w:rPr>
            <w:noProof/>
          </w:rPr>
          <w:tab/>
          <w:delText>5</w:delText>
        </w:r>
      </w:del>
    </w:p>
    <w:p w:rsidR="005810DE" w:rsidDel="00561041" w:rsidRDefault="005810DE">
      <w:pPr>
        <w:pStyle w:val="TOC4"/>
        <w:tabs>
          <w:tab w:val="left" w:pos="1540"/>
          <w:tab w:val="right" w:leader="dot" w:pos="9350"/>
        </w:tabs>
        <w:rPr>
          <w:del w:id="166" w:author="Likhita Sanapa Prabhakar" w:date="2017-09-08T02:15:00Z"/>
          <w:noProof/>
        </w:rPr>
      </w:pPr>
      <w:del w:id="167" w:author="Likhita Sanapa Prabhakar" w:date="2017-09-08T02:15:00Z">
        <w:r w:rsidDel="00561041">
          <w:rPr>
            <w:noProof/>
          </w:rPr>
          <w:delText>2.2.3</w:delText>
        </w:r>
        <w:r w:rsidDel="00561041">
          <w:rPr>
            <w:noProof/>
          </w:rPr>
          <w:tab/>
          <w:delText>Environment Variables</w:delText>
        </w:r>
        <w:r w:rsidDel="00561041">
          <w:rPr>
            <w:noProof/>
          </w:rPr>
          <w:tab/>
          <w:delText>5</w:delText>
        </w:r>
      </w:del>
    </w:p>
    <w:p w:rsidR="005810DE" w:rsidDel="00561041" w:rsidRDefault="005810DE">
      <w:pPr>
        <w:pStyle w:val="TOC4"/>
        <w:tabs>
          <w:tab w:val="left" w:pos="1540"/>
          <w:tab w:val="right" w:leader="dot" w:pos="9350"/>
        </w:tabs>
        <w:rPr>
          <w:del w:id="168" w:author="Likhita Sanapa Prabhakar" w:date="2017-09-08T02:15:00Z"/>
          <w:noProof/>
        </w:rPr>
      </w:pPr>
      <w:del w:id="169" w:author="Likhita Sanapa Prabhakar" w:date="2017-09-08T02:15:00Z">
        <w:r w:rsidDel="00561041">
          <w:rPr>
            <w:noProof/>
          </w:rPr>
          <w:delText>2.2.4</w:delText>
        </w:r>
        <w:r w:rsidDel="00561041">
          <w:rPr>
            <w:noProof/>
          </w:rPr>
          <w:tab/>
          <w:delText>Hadoop Configuration</w:delText>
        </w:r>
        <w:r w:rsidDel="00561041">
          <w:rPr>
            <w:noProof/>
          </w:rPr>
          <w:tab/>
          <w:delText>6</w:delText>
        </w:r>
      </w:del>
    </w:p>
    <w:p w:rsidR="005810DE" w:rsidDel="00561041" w:rsidRDefault="005810DE">
      <w:pPr>
        <w:pStyle w:val="TOC4"/>
        <w:tabs>
          <w:tab w:val="left" w:pos="1540"/>
          <w:tab w:val="right" w:leader="dot" w:pos="9350"/>
        </w:tabs>
        <w:rPr>
          <w:del w:id="170" w:author="Likhita Sanapa Prabhakar" w:date="2017-09-08T02:15:00Z"/>
          <w:noProof/>
        </w:rPr>
      </w:pPr>
      <w:del w:id="171" w:author="Likhita Sanapa Prabhakar" w:date="2017-09-08T02:15:00Z">
        <w:r w:rsidDel="00561041">
          <w:rPr>
            <w:noProof/>
          </w:rPr>
          <w:delText>2.2.5</w:delText>
        </w:r>
        <w:r w:rsidDel="00561041">
          <w:rPr>
            <w:noProof/>
          </w:rPr>
          <w:tab/>
          <w:delText>Elasticsearch Setup</w:delText>
        </w:r>
        <w:r w:rsidDel="00561041">
          <w:rPr>
            <w:noProof/>
          </w:rPr>
          <w:tab/>
          <w:delText>9</w:delText>
        </w:r>
      </w:del>
    </w:p>
    <w:p w:rsidR="005810DE" w:rsidDel="00561041" w:rsidRDefault="005810DE">
      <w:pPr>
        <w:pStyle w:val="TOC4"/>
        <w:tabs>
          <w:tab w:val="left" w:pos="1540"/>
          <w:tab w:val="right" w:leader="dot" w:pos="9350"/>
        </w:tabs>
        <w:rPr>
          <w:del w:id="172" w:author="Likhita Sanapa Prabhakar" w:date="2017-09-08T02:15:00Z"/>
          <w:noProof/>
        </w:rPr>
      </w:pPr>
      <w:del w:id="173" w:author="Likhita Sanapa Prabhakar" w:date="2017-09-08T02:15:00Z">
        <w:r w:rsidDel="00561041">
          <w:rPr>
            <w:noProof/>
          </w:rPr>
          <w:delText>2.2.6</w:delText>
        </w:r>
        <w:r w:rsidDel="00561041">
          <w:rPr>
            <w:noProof/>
          </w:rPr>
          <w:tab/>
          <w:delText>Testing and Results</w:delText>
        </w:r>
        <w:r w:rsidDel="00561041">
          <w:rPr>
            <w:noProof/>
          </w:rPr>
          <w:tab/>
          <w:delText>10</w:delText>
        </w:r>
      </w:del>
    </w:p>
    <w:p w:rsidR="005810DE" w:rsidDel="00561041" w:rsidRDefault="005810DE">
      <w:pPr>
        <w:pStyle w:val="TOC4"/>
        <w:tabs>
          <w:tab w:val="left" w:pos="1540"/>
          <w:tab w:val="right" w:leader="dot" w:pos="9350"/>
        </w:tabs>
        <w:rPr>
          <w:del w:id="174" w:author="Likhita Sanapa Prabhakar" w:date="2017-09-08T02:15:00Z"/>
          <w:noProof/>
        </w:rPr>
      </w:pPr>
      <w:del w:id="175" w:author="Likhita Sanapa Prabhakar" w:date="2017-09-08T02:15:00Z">
        <w:r w:rsidDel="00561041">
          <w:rPr>
            <w:noProof/>
          </w:rPr>
          <w:delText>2.2.7</w:delText>
        </w:r>
        <w:r w:rsidDel="00561041">
          <w:rPr>
            <w:noProof/>
          </w:rPr>
          <w:tab/>
          <w:delText>Data in Head and Marvel</w:delText>
        </w:r>
        <w:r w:rsidDel="00561041">
          <w:rPr>
            <w:noProof/>
          </w:rPr>
          <w:tab/>
          <w:delText>14</w:delText>
        </w:r>
      </w:del>
    </w:p>
    <w:p w:rsidR="005810DE" w:rsidDel="00561041" w:rsidRDefault="005810DE">
      <w:pPr>
        <w:pStyle w:val="TOC3"/>
        <w:tabs>
          <w:tab w:val="left" w:pos="1100"/>
          <w:tab w:val="right" w:leader="dot" w:pos="9350"/>
        </w:tabs>
        <w:rPr>
          <w:del w:id="176" w:author="Likhita Sanapa Prabhakar" w:date="2017-09-08T02:15:00Z"/>
          <w:rFonts w:eastAsiaTheme="minorEastAsia"/>
          <w:noProof/>
        </w:rPr>
      </w:pPr>
      <w:del w:id="177" w:author="Likhita Sanapa Prabhakar" w:date="2017-09-08T02:15:00Z">
        <w:r w:rsidDel="00561041">
          <w:rPr>
            <w:noProof/>
          </w:rPr>
          <w:delText>2.3</w:delText>
        </w:r>
        <w:r w:rsidDel="00561041">
          <w:rPr>
            <w:rFonts w:eastAsiaTheme="minorEastAsia"/>
            <w:noProof/>
          </w:rPr>
          <w:tab/>
        </w:r>
        <w:r w:rsidDel="00561041">
          <w:rPr>
            <w:noProof/>
          </w:rPr>
          <w:delText>Getting Started with ES-Hadoop</w:delText>
        </w:r>
        <w:r w:rsidDel="00561041">
          <w:rPr>
            <w:noProof/>
          </w:rPr>
          <w:tab/>
          <w:delText>16</w:delText>
        </w:r>
      </w:del>
    </w:p>
    <w:p w:rsidR="005810DE" w:rsidDel="00561041" w:rsidRDefault="005810DE">
      <w:pPr>
        <w:pStyle w:val="TOC4"/>
        <w:tabs>
          <w:tab w:val="left" w:pos="1540"/>
          <w:tab w:val="right" w:leader="dot" w:pos="9350"/>
        </w:tabs>
        <w:rPr>
          <w:del w:id="178" w:author="Likhita Sanapa Prabhakar" w:date="2017-09-08T02:15:00Z"/>
          <w:noProof/>
        </w:rPr>
      </w:pPr>
      <w:del w:id="179" w:author="Likhita Sanapa Prabhakar" w:date="2017-09-08T02:15:00Z">
        <w:r w:rsidDel="00561041">
          <w:rPr>
            <w:noProof/>
          </w:rPr>
          <w:delText>2.3.1</w:delText>
        </w:r>
        <w:r w:rsidDel="00561041">
          <w:rPr>
            <w:noProof/>
          </w:rPr>
          <w:tab/>
          <w:delText>Pushing Data from Elasticsearch to HDFS</w:delText>
        </w:r>
        <w:r w:rsidDel="00561041">
          <w:rPr>
            <w:noProof/>
          </w:rPr>
          <w:tab/>
          <w:delText>17</w:delText>
        </w:r>
      </w:del>
    </w:p>
    <w:p w:rsidR="005810DE" w:rsidDel="00561041" w:rsidRDefault="005810DE">
      <w:pPr>
        <w:pStyle w:val="TOC4"/>
        <w:tabs>
          <w:tab w:val="left" w:pos="1540"/>
          <w:tab w:val="right" w:leader="dot" w:pos="9350"/>
        </w:tabs>
        <w:rPr>
          <w:del w:id="180" w:author="Likhita Sanapa Prabhakar" w:date="2017-09-08T02:15:00Z"/>
          <w:noProof/>
        </w:rPr>
      </w:pPr>
      <w:del w:id="181" w:author="Likhita Sanapa Prabhakar" w:date="2017-09-08T02:15:00Z">
        <w:r w:rsidDel="00561041">
          <w:rPr>
            <w:noProof/>
          </w:rPr>
          <w:delText>2.3.2</w:delText>
        </w:r>
        <w:r w:rsidDel="00561041">
          <w:rPr>
            <w:noProof/>
          </w:rPr>
          <w:tab/>
          <w:delText>Testing and results</w:delText>
        </w:r>
        <w:r w:rsidDel="00561041">
          <w:rPr>
            <w:noProof/>
          </w:rPr>
          <w:tab/>
          <w:delText>19</w:delText>
        </w:r>
      </w:del>
    </w:p>
    <w:p w:rsidR="005810DE" w:rsidDel="00561041" w:rsidRDefault="005810DE">
      <w:pPr>
        <w:pStyle w:val="TOC3"/>
        <w:tabs>
          <w:tab w:val="left" w:pos="1100"/>
          <w:tab w:val="right" w:leader="dot" w:pos="9350"/>
        </w:tabs>
        <w:rPr>
          <w:del w:id="182" w:author="Likhita Sanapa Prabhakar" w:date="2017-09-08T02:15:00Z"/>
          <w:rFonts w:eastAsiaTheme="minorEastAsia"/>
          <w:noProof/>
        </w:rPr>
      </w:pPr>
      <w:del w:id="183" w:author="Likhita Sanapa Prabhakar" w:date="2017-09-08T02:15:00Z">
        <w:r w:rsidDel="00561041">
          <w:rPr>
            <w:noProof/>
          </w:rPr>
          <w:delText>2.4</w:delText>
        </w:r>
        <w:r w:rsidDel="00561041">
          <w:rPr>
            <w:rFonts w:eastAsiaTheme="minorEastAsia"/>
            <w:noProof/>
          </w:rPr>
          <w:tab/>
        </w:r>
        <w:r w:rsidDel="00561041">
          <w:rPr>
            <w:noProof/>
          </w:rPr>
          <w:delText>Elasticsearch and Kibana</w:delText>
        </w:r>
        <w:r w:rsidDel="00561041">
          <w:rPr>
            <w:noProof/>
          </w:rPr>
          <w:tab/>
          <w:delText>20</w:delText>
        </w:r>
      </w:del>
    </w:p>
    <w:p w:rsidR="005810DE" w:rsidDel="00561041" w:rsidRDefault="005810DE">
      <w:pPr>
        <w:pStyle w:val="TOC4"/>
        <w:tabs>
          <w:tab w:val="left" w:pos="1540"/>
          <w:tab w:val="right" w:leader="dot" w:pos="9350"/>
        </w:tabs>
        <w:rPr>
          <w:del w:id="184" w:author="Likhita Sanapa Prabhakar" w:date="2017-09-08T02:15:00Z"/>
          <w:noProof/>
        </w:rPr>
      </w:pPr>
      <w:del w:id="185" w:author="Likhita Sanapa Prabhakar" w:date="2017-09-08T02:15:00Z">
        <w:r w:rsidDel="00561041">
          <w:rPr>
            <w:noProof/>
          </w:rPr>
          <w:delText>2.4.1</w:delText>
        </w:r>
        <w:r w:rsidDel="00561041">
          <w:rPr>
            <w:noProof/>
          </w:rPr>
          <w:tab/>
          <w:delText>CRUD</w:delText>
        </w:r>
        <w:r w:rsidDel="00561041">
          <w:rPr>
            <w:noProof/>
          </w:rPr>
          <w:tab/>
          <w:delText>20</w:delText>
        </w:r>
      </w:del>
    </w:p>
    <w:p w:rsidR="005810DE" w:rsidDel="00561041" w:rsidRDefault="005810DE">
      <w:pPr>
        <w:pStyle w:val="TOC4"/>
        <w:tabs>
          <w:tab w:val="left" w:pos="1540"/>
          <w:tab w:val="right" w:leader="dot" w:pos="9350"/>
        </w:tabs>
        <w:rPr>
          <w:del w:id="186" w:author="Likhita Sanapa Prabhakar" w:date="2017-09-08T02:15:00Z"/>
          <w:noProof/>
        </w:rPr>
      </w:pPr>
      <w:del w:id="187" w:author="Likhita Sanapa Prabhakar" w:date="2017-09-08T02:15:00Z">
        <w:r w:rsidDel="00561041">
          <w:rPr>
            <w:noProof/>
          </w:rPr>
          <w:delText>2.4.2</w:delText>
        </w:r>
        <w:r w:rsidDel="00561041">
          <w:rPr>
            <w:noProof/>
          </w:rPr>
          <w:tab/>
          <w:delText>Kibana Setup and Visualizations</w:delText>
        </w:r>
        <w:r w:rsidDel="00561041">
          <w:rPr>
            <w:noProof/>
          </w:rPr>
          <w:tab/>
          <w:delText>23</w:delText>
        </w:r>
      </w:del>
    </w:p>
    <w:p w:rsidR="005810DE" w:rsidDel="00561041" w:rsidRDefault="005810DE">
      <w:pPr>
        <w:pStyle w:val="TOC3"/>
        <w:tabs>
          <w:tab w:val="left" w:pos="1100"/>
          <w:tab w:val="right" w:leader="dot" w:pos="9350"/>
        </w:tabs>
        <w:rPr>
          <w:del w:id="188" w:author="Likhita Sanapa Prabhakar" w:date="2017-09-08T02:15:00Z"/>
          <w:rFonts w:eastAsiaTheme="minorEastAsia"/>
          <w:noProof/>
        </w:rPr>
      </w:pPr>
      <w:del w:id="189" w:author="Likhita Sanapa Prabhakar" w:date="2017-09-08T02:15:00Z">
        <w:r w:rsidDel="00561041">
          <w:rPr>
            <w:noProof/>
          </w:rPr>
          <w:delText>2.5</w:delText>
        </w:r>
        <w:r w:rsidDel="00561041">
          <w:rPr>
            <w:rFonts w:eastAsiaTheme="minorEastAsia"/>
            <w:noProof/>
          </w:rPr>
          <w:tab/>
        </w:r>
        <w:r w:rsidDel="00561041">
          <w:rPr>
            <w:noProof/>
          </w:rPr>
          <w:delText>Real-Time Analytics</w:delText>
        </w:r>
        <w:r w:rsidDel="00561041">
          <w:rPr>
            <w:noProof/>
          </w:rPr>
          <w:tab/>
          <w:delText>31</w:delText>
        </w:r>
      </w:del>
    </w:p>
    <w:p w:rsidR="005810DE" w:rsidDel="00561041" w:rsidRDefault="005810DE">
      <w:pPr>
        <w:pStyle w:val="TOC4"/>
        <w:tabs>
          <w:tab w:val="left" w:pos="1540"/>
          <w:tab w:val="right" w:leader="dot" w:pos="9350"/>
        </w:tabs>
        <w:rPr>
          <w:del w:id="190" w:author="Likhita Sanapa Prabhakar" w:date="2017-09-08T02:15:00Z"/>
          <w:noProof/>
        </w:rPr>
      </w:pPr>
      <w:del w:id="191" w:author="Likhita Sanapa Prabhakar" w:date="2017-09-08T02:15:00Z">
        <w:r w:rsidDel="00561041">
          <w:rPr>
            <w:noProof/>
          </w:rPr>
          <w:delText>2.5.1</w:delText>
        </w:r>
        <w:r w:rsidDel="00561041">
          <w:rPr>
            <w:noProof/>
          </w:rPr>
          <w:tab/>
          <w:delText>Apache Storm</w:delText>
        </w:r>
        <w:r w:rsidDel="00561041">
          <w:rPr>
            <w:noProof/>
          </w:rPr>
          <w:tab/>
          <w:delText>31</w:delText>
        </w:r>
      </w:del>
    </w:p>
    <w:p w:rsidR="005810DE" w:rsidDel="00561041" w:rsidRDefault="005810DE">
      <w:pPr>
        <w:pStyle w:val="TOC4"/>
        <w:tabs>
          <w:tab w:val="left" w:pos="1540"/>
          <w:tab w:val="right" w:leader="dot" w:pos="9350"/>
        </w:tabs>
        <w:rPr>
          <w:del w:id="192" w:author="Likhita Sanapa Prabhakar" w:date="2017-09-08T02:15:00Z"/>
          <w:noProof/>
        </w:rPr>
      </w:pPr>
      <w:del w:id="193" w:author="Likhita Sanapa Prabhakar" w:date="2017-09-08T02:15:00Z">
        <w:r w:rsidDel="00561041">
          <w:rPr>
            <w:noProof/>
          </w:rPr>
          <w:delText>2.5.2</w:delText>
        </w:r>
        <w:r w:rsidDel="00561041">
          <w:rPr>
            <w:noProof/>
          </w:rPr>
          <w:tab/>
          <w:delText>Twitter Trend Analyzer</w:delText>
        </w:r>
        <w:r w:rsidDel="00561041">
          <w:rPr>
            <w:noProof/>
          </w:rPr>
          <w:tab/>
          <w:delText>36</w:delText>
        </w:r>
      </w:del>
    </w:p>
    <w:p w:rsidR="005810DE" w:rsidDel="00561041" w:rsidRDefault="005810DE">
      <w:pPr>
        <w:pStyle w:val="TOC4"/>
        <w:tabs>
          <w:tab w:val="left" w:pos="1540"/>
          <w:tab w:val="right" w:leader="dot" w:pos="9350"/>
        </w:tabs>
        <w:rPr>
          <w:del w:id="194" w:author="Likhita Sanapa Prabhakar" w:date="2017-09-08T02:15:00Z"/>
          <w:noProof/>
        </w:rPr>
      </w:pPr>
      <w:del w:id="195" w:author="Likhita Sanapa Prabhakar" w:date="2017-09-08T02:15:00Z">
        <w:r w:rsidDel="00561041">
          <w:rPr>
            <w:noProof/>
          </w:rPr>
          <w:delText>2.5.3</w:delText>
        </w:r>
        <w:r w:rsidDel="00561041">
          <w:rPr>
            <w:noProof/>
          </w:rPr>
          <w:tab/>
          <w:delText>Kibana Visualizations</w:delText>
        </w:r>
        <w:r w:rsidDel="00561041">
          <w:rPr>
            <w:noProof/>
          </w:rPr>
          <w:tab/>
          <w:delText>37</w:delText>
        </w:r>
      </w:del>
    </w:p>
    <w:p w:rsidR="005810DE" w:rsidDel="00561041" w:rsidRDefault="005810DE">
      <w:pPr>
        <w:pStyle w:val="TOC3"/>
        <w:tabs>
          <w:tab w:val="left" w:pos="1100"/>
          <w:tab w:val="right" w:leader="dot" w:pos="9350"/>
        </w:tabs>
        <w:rPr>
          <w:del w:id="196" w:author="Likhita Sanapa Prabhakar" w:date="2017-09-08T02:15:00Z"/>
          <w:rFonts w:eastAsiaTheme="minorEastAsia"/>
          <w:noProof/>
        </w:rPr>
      </w:pPr>
      <w:del w:id="197" w:author="Likhita Sanapa Prabhakar" w:date="2017-09-08T02:15:00Z">
        <w:r w:rsidDel="00561041">
          <w:rPr>
            <w:noProof/>
          </w:rPr>
          <w:delText>2.6</w:delText>
        </w:r>
        <w:r w:rsidDel="00561041">
          <w:rPr>
            <w:rFonts w:eastAsiaTheme="minorEastAsia"/>
            <w:noProof/>
          </w:rPr>
          <w:tab/>
        </w:r>
        <w:r w:rsidDel="00561041">
          <w:rPr>
            <w:noProof/>
          </w:rPr>
          <w:delText>Hadoop Ecosystem</w:delText>
        </w:r>
        <w:r w:rsidDel="00561041">
          <w:rPr>
            <w:noProof/>
          </w:rPr>
          <w:tab/>
          <w:delText>38</w:delText>
        </w:r>
      </w:del>
    </w:p>
    <w:p w:rsidR="005810DE" w:rsidDel="00561041" w:rsidRDefault="005810DE">
      <w:pPr>
        <w:pStyle w:val="TOC4"/>
        <w:tabs>
          <w:tab w:val="left" w:pos="1540"/>
          <w:tab w:val="right" w:leader="dot" w:pos="9350"/>
        </w:tabs>
        <w:rPr>
          <w:del w:id="198" w:author="Likhita Sanapa Prabhakar" w:date="2017-09-08T02:15:00Z"/>
          <w:noProof/>
        </w:rPr>
      </w:pPr>
      <w:del w:id="199" w:author="Likhita Sanapa Prabhakar" w:date="2017-09-08T02:15:00Z">
        <w:r w:rsidDel="00561041">
          <w:rPr>
            <w:noProof/>
          </w:rPr>
          <w:delText>2.6.1</w:delText>
        </w:r>
        <w:r w:rsidDel="00561041">
          <w:rPr>
            <w:noProof/>
          </w:rPr>
          <w:tab/>
          <w:delText>Pig with Elasticsearch</w:delText>
        </w:r>
        <w:r w:rsidDel="00561041">
          <w:rPr>
            <w:noProof/>
          </w:rPr>
          <w:tab/>
          <w:delText>39</w:delText>
        </w:r>
      </w:del>
    </w:p>
    <w:p w:rsidR="005810DE" w:rsidDel="00561041" w:rsidRDefault="005810DE">
      <w:pPr>
        <w:pStyle w:val="TOC4"/>
        <w:tabs>
          <w:tab w:val="left" w:pos="1540"/>
          <w:tab w:val="right" w:leader="dot" w:pos="9350"/>
        </w:tabs>
        <w:rPr>
          <w:del w:id="200" w:author="Likhita Sanapa Prabhakar" w:date="2017-09-08T02:15:00Z"/>
          <w:noProof/>
        </w:rPr>
      </w:pPr>
      <w:del w:id="201" w:author="Likhita Sanapa Prabhakar" w:date="2017-09-08T02:15:00Z">
        <w:r w:rsidDel="00561041">
          <w:rPr>
            <w:noProof/>
          </w:rPr>
          <w:delText>2.6.2</w:delText>
        </w:r>
        <w:r w:rsidDel="00561041">
          <w:rPr>
            <w:noProof/>
          </w:rPr>
          <w:tab/>
          <w:delText>Elasticsearch with Hive using SQL</w:delText>
        </w:r>
        <w:r w:rsidDel="00561041">
          <w:rPr>
            <w:noProof/>
          </w:rPr>
          <w:tab/>
          <w:delText>42</w:delText>
        </w:r>
      </w:del>
    </w:p>
    <w:p w:rsidR="005810DE" w:rsidDel="00561041" w:rsidRDefault="005810DE">
      <w:pPr>
        <w:pStyle w:val="TOC2"/>
        <w:tabs>
          <w:tab w:val="left" w:pos="660"/>
          <w:tab w:val="right" w:leader="dot" w:pos="9350"/>
        </w:tabs>
        <w:rPr>
          <w:del w:id="202" w:author="Likhita Sanapa Prabhakar" w:date="2017-09-08T02:15:00Z"/>
          <w:rFonts w:eastAsiaTheme="minorEastAsia"/>
          <w:noProof/>
        </w:rPr>
      </w:pPr>
      <w:del w:id="203" w:author="Likhita Sanapa Prabhakar" w:date="2017-09-08T02:15:00Z">
        <w:r w:rsidDel="00561041">
          <w:rPr>
            <w:noProof/>
          </w:rPr>
          <w:delText>3.</w:delText>
        </w:r>
        <w:r w:rsidDel="00561041">
          <w:rPr>
            <w:rFonts w:eastAsiaTheme="minorEastAsia"/>
            <w:noProof/>
          </w:rPr>
          <w:tab/>
        </w:r>
        <w:r w:rsidDel="00561041">
          <w:rPr>
            <w:noProof/>
          </w:rPr>
          <w:delText>ELASTICSEARCH USING AWS</w:delText>
        </w:r>
        <w:r w:rsidDel="00561041">
          <w:rPr>
            <w:noProof/>
          </w:rPr>
          <w:tab/>
          <w:delText>47</w:delText>
        </w:r>
      </w:del>
    </w:p>
    <w:p w:rsidR="005810DE" w:rsidDel="00561041" w:rsidRDefault="005810DE">
      <w:pPr>
        <w:pStyle w:val="TOC3"/>
        <w:tabs>
          <w:tab w:val="left" w:pos="1100"/>
          <w:tab w:val="right" w:leader="dot" w:pos="9350"/>
        </w:tabs>
        <w:rPr>
          <w:del w:id="204" w:author="Likhita Sanapa Prabhakar" w:date="2017-09-08T02:15:00Z"/>
          <w:rFonts w:eastAsiaTheme="minorEastAsia"/>
          <w:noProof/>
        </w:rPr>
      </w:pPr>
      <w:del w:id="205" w:author="Likhita Sanapa Prabhakar" w:date="2017-09-08T02:15:00Z">
        <w:r w:rsidRPr="00FA1715" w:rsidDel="00561041">
          <w:rPr>
            <w:rFonts w:cs="Times New Roman"/>
            <w:noProof/>
          </w:rPr>
          <w:delText>3.1</w:delText>
        </w:r>
        <w:r w:rsidDel="00561041">
          <w:rPr>
            <w:rFonts w:eastAsiaTheme="minorEastAsia"/>
            <w:noProof/>
          </w:rPr>
          <w:tab/>
        </w:r>
        <w:r w:rsidDel="00561041">
          <w:rPr>
            <w:noProof/>
          </w:rPr>
          <w:delText>AWS Account</w:delText>
        </w:r>
        <w:r w:rsidDel="00561041">
          <w:rPr>
            <w:noProof/>
          </w:rPr>
          <w:tab/>
          <w:delText>47</w:delText>
        </w:r>
      </w:del>
    </w:p>
    <w:p w:rsidR="005810DE" w:rsidDel="00561041" w:rsidRDefault="005810DE">
      <w:pPr>
        <w:pStyle w:val="TOC3"/>
        <w:tabs>
          <w:tab w:val="left" w:pos="1100"/>
          <w:tab w:val="right" w:leader="dot" w:pos="9350"/>
        </w:tabs>
        <w:rPr>
          <w:del w:id="206" w:author="Likhita Sanapa Prabhakar" w:date="2017-09-08T02:15:00Z"/>
          <w:rFonts w:eastAsiaTheme="minorEastAsia"/>
          <w:noProof/>
        </w:rPr>
      </w:pPr>
      <w:del w:id="207" w:author="Likhita Sanapa Prabhakar" w:date="2017-09-08T02:15:00Z">
        <w:r w:rsidDel="00561041">
          <w:rPr>
            <w:noProof/>
          </w:rPr>
          <w:delText>3.2</w:delText>
        </w:r>
        <w:r w:rsidDel="00561041">
          <w:rPr>
            <w:rFonts w:eastAsiaTheme="minorEastAsia"/>
            <w:noProof/>
          </w:rPr>
          <w:tab/>
        </w:r>
        <w:r w:rsidDel="00561041">
          <w:rPr>
            <w:noProof/>
          </w:rPr>
          <w:delText>Architecture</w:delText>
        </w:r>
        <w:r w:rsidDel="00561041">
          <w:rPr>
            <w:noProof/>
          </w:rPr>
          <w:tab/>
          <w:delText>48</w:delText>
        </w:r>
      </w:del>
    </w:p>
    <w:p w:rsidR="005810DE" w:rsidDel="00561041" w:rsidRDefault="005810DE">
      <w:pPr>
        <w:pStyle w:val="TOC3"/>
        <w:tabs>
          <w:tab w:val="left" w:pos="1100"/>
          <w:tab w:val="right" w:leader="dot" w:pos="9350"/>
        </w:tabs>
        <w:rPr>
          <w:del w:id="208" w:author="Likhita Sanapa Prabhakar" w:date="2017-09-08T02:15:00Z"/>
          <w:rFonts w:eastAsiaTheme="minorEastAsia"/>
          <w:noProof/>
        </w:rPr>
      </w:pPr>
      <w:del w:id="209" w:author="Likhita Sanapa Prabhakar" w:date="2017-09-08T02:15:00Z">
        <w:r w:rsidDel="00561041">
          <w:rPr>
            <w:noProof/>
          </w:rPr>
          <w:delText>3.3</w:delText>
        </w:r>
        <w:r w:rsidDel="00561041">
          <w:rPr>
            <w:rFonts w:eastAsiaTheme="minorEastAsia"/>
            <w:noProof/>
          </w:rPr>
          <w:tab/>
        </w:r>
        <w:r w:rsidDel="00561041">
          <w:rPr>
            <w:noProof/>
          </w:rPr>
          <w:delText>EC</w:delText>
        </w:r>
        <w:r w:rsidRPr="00FA1715" w:rsidDel="00561041">
          <w:rPr>
            <w:noProof/>
            <w:vertAlign w:val="subscript"/>
          </w:rPr>
          <w:delText>2</w:delText>
        </w:r>
        <w:r w:rsidDel="00561041">
          <w:rPr>
            <w:noProof/>
          </w:rPr>
          <w:delText xml:space="preserve"> Instance</w:delText>
        </w:r>
        <w:r w:rsidDel="00561041">
          <w:rPr>
            <w:noProof/>
          </w:rPr>
          <w:tab/>
          <w:delText>48</w:delText>
        </w:r>
      </w:del>
    </w:p>
    <w:p w:rsidR="005810DE" w:rsidDel="00561041" w:rsidRDefault="005810DE">
      <w:pPr>
        <w:pStyle w:val="TOC3"/>
        <w:tabs>
          <w:tab w:val="left" w:pos="1100"/>
          <w:tab w:val="right" w:leader="dot" w:pos="9350"/>
        </w:tabs>
        <w:rPr>
          <w:del w:id="210" w:author="Likhita Sanapa Prabhakar" w:date="2017-09-08T02:15:00Z"/>
          <w:rFonts w:eastAsiaTheme="minorEastAsia"/>
          <w:noProof/>
        </w:rPr>
      </w:pPr>
      <w:del w:id="211" w:author="Likhita Sanapa Prabhakar" w:date="2017-09-08T02:15:00Z">
        <w:r w:rsidDel="00561041">
          <w:rPr>
            <w:noProof/>
          </w:rPr>
          <w:delText>3.4</w:delText>
        </w:r>
        <w:r w:rsidDel="00561041">
          <w:rPr>
            <w:rFonts w:eastAsiaTheme="minorEastAsia"/>
            <w:noProof/>
          </w:rPr>
          <w:tab/>
        </w:r>
        <w:r w:rsidDel="00561041">
          <w:rPr>
            <w:noProof/>
          </w:rPr>
          <w:delText>Log Files</w:delText>
        </w:r>
        <w:r w:rsidDel="00561041">
          <w:rPr>
            <w:noProof/>
          </w:rPr>
          <w:tab/>
          <w:delText>52</w:delText>
        </w:r>
      </w:del>
    </w:p>
    <w:p w:rsidR="005810DE" w:rsidDel="00561041" w:rsidRDefault="005810DE">
      <w:pPr>
        <w:pStyle w:val="TOC3"/>
        <w:tabs>
          <w:tab w:val="left" w:pos="1100"/>
          <w:tab w:val="right" w:leader="dot" w:pos="9350"/>
        </w:tabs>
        <w:rPr>
          <w:del w:id="212" w:author="Likhita Sanapa Prabhakar" w:date="2017-09-08T02:15:00Z"/>
          <w:rFonts w:eastAsiaTheme="minorEastAsia"/>
          <w:noProof/>
        </w:rPr>
      </w:pPr>
      <w:del w:id="213" w:author="Likhita Sanapa Prabhakar" w:date="2017-09-08T02:15:00Z">
        <w:r w:rsidDel="00561041">
          <w:rPr>
            <w:noProof/>
          </w:rPr>
          <w:delText>3.5</w:delText>
        </w:r>
        <w:r w:rsidDel="00561041">
          <w:rPr>
            <w:rFonts w:eastAsiaTheme="minorEastAsia"/>
            <w:noProof/>
          </w:rPr>
          <w:tab/>
        </w:r>
        <w:r w:rsidDel="00561041">
          <w:rPr>
            <w:noProof/>
          </w:rPr>
          <w:delText>Kinesis Firehose Delivery Stream</w:delText>
        </w:r>
        <w:r w:rsidDel="00561041">
          <w:rPr>
            <w:noProof/>
          </w:rPr>
          <w:tab/>
          <w:delText>53</w:delText>
        </w:r>
      </w:del>
    </w:p>
    <w:p w:rsidR="005810DE" w:rsidDel="00561041" w:rsidRDefault="005810DE">
      <w:pPr>
        <w:pStyle w:val="TOC3"/>
        <w:tabs>
          <w:tab w:val="left" w:pos="1100"/>
          <w:tab w:val="right" w:leader="dot" w:pos="9350"/>
        </w:tabs>
        <w:rPr>
          <w:del w:id="214" w:author="Likhita Sanapa Prabhakar" w:date="2017-09-08T02:15:00Z"/>
          <w:rFonts w:eastAsiaTheme="minorEastAsia"/>
          <w:noProof/>
        </w:rPr>
      </w:pPr>
      <w:del w:id="215" w:author="Likhita Sanapa Prabhakar" w:date="2017-09-08T02:15:00Z">
        <w:r w:rsidDel="00561041">
          <w:rPr>
            <w:noProof/>
          </w:rPr>
          <w:delText>3.6</w:delText>
        </w:r>
        <w:r w:rsidDel="00561041">
          <w:rPr>
            <w:rFonts w:eastAsiaTheme="minorEastAsia"/>
            <w:noProof/>
          </w:rPr>
          <w:tab/>
        </w:r>
        <w:r w:rsidDel="00561041">
          <w:rPr>
            <w:noProof/>
          </w:rPr>
          <w:delText>Kinesis Agent</w:delText>
        </w:r>
        <w:r w:rsidDel="00561041">
          <w:rPr>
            <w:noProof/>
          </w:rPr>
          <w:tab/>
          <w:delText>53</w:delText>
        </w:r>
      </w:del>
    </w:p>
    <w:p w:rsidR="005810DE" w:rsidDel="00561041" w:rsidRDefault="005810DE">
      <w:pPr>
        <w:pStyle w:val="TOC3"/>
        <w:tabs>
          <w:tab w:val="left" w:pos="1100"/>
          <w:tab w:val="right" w:leader="dot" w:pos="9350"/>
        </w:tabs>
        <w:rPr>
          <w:del w:id="216" w:author="Likhita Sanapa Prabhakar" w:date="2017-09-08T02:15:00Z"/>
          <w:rFonts w:eastAsiaTheme="minorEastAsia"/>
          <w:noProof/>
        </w:rPr>
      </w:pPr>
      <w:del w:id="217" w:author="Likhita Sanapa Prabhakar" w:date="2017-09-08T02:15:00Z">
        <w:r w:rsidDel="00561041">
          <w:rPr>
            <w:noProof/>
          </w:rPr>
          <w:delText>3.7</w:delText>
        </w:r>
        <w:r w:rsidDel="00561041">
          <w:rPr>
            <w:rFonts w:eastAsiaTheme="minorEastAsia"/>
            <w:noProof/>
          </w:rPr>
          <w:tab/>
        </w:r>
        <w:r w:rsidDel="00561041">
          <w:rPr>
            <w:noProof/>
          </w:rPr>
          <w:delText>ES Domain</w:delText>
        </w:r>
        <w:r w:rsidDel="00561041">
          <w:rPr>
            <w:noProof/>
          </w:rPr>
          <w:tab/>
          <w:delText>55</w:delText>
        </w:r>
      </w:del>
    </w:p>
    <w:p w:rsidR="005810DE" w:rsidDel="00561041" w:rsidRDefault="005810DE">
      <w:pPr>
        <w:pStyle w:val="TOC3"/>
        <w:tabs>
          <w:tab w:val="left" w:pos="1100"/>
          <w:tab w:val="right" w:leader="dot" w:pos="9350"/>
        </w:tabs>
        <w:rPr>
          <w:del w:id="218" w:author="Likhita Sanapa Prabhakar" w:date="2017-09-08T02:15:00Z"/>
          <w:rFonts w:eastAsiaTheme="minorEastAsia"/>
          <w:noProof/>
        </w:rPr>
      </w:pPr>
      <w:del w:id="219" w:author="Likhita Sanapa Prabhakar" w:date="2017-09-08T02:15:00Z">
        <w:r w:rsidDel="00561041">
          <w:rPr>
            <w:noProof/>
          </w:rPr>
          <w:delText>3.8</w:delText>
        </w:r>
        <w:r w:rsidDel="00561041">
          <w:rPr>
            <w:rFonts w:eastAsiaTheme="minorEastAsia"/>
            <w:noProof/>
          </w:rPr>
          <w:tab/>
        </w:r>
        <w:r w:rsidDel="00561041">
          <w:rPr>
            <w:noProof/>
          </w:rPr>
          <w:delText>Second Kinesis Firehose Delivery Stream</w:delText>
        </w:r>
        <w:r w:rsidDel="00561041">
          <w:rPr>
            <w:noProof/>
          </w:rPr>
          <w:tab/>
          <w:delText>56</w:delText>
        </w:r>
      </w:del>
    </w:p>
    <w:p w:rsidR="005810DE" w:rsidDel="00561041" w:rsidRDefault="005810DE">
      <w:pPr>
        <w:pStyle w:val="TOC3"/>
        <w:tabs>
          <w:tab w:val="left" w:pos="1100"/>
          <w:tab w:val="right" w:leader="dot" w:pos="9350"/>
        </w:tabs>
        <w:rPr>
          <w:del w:id="220" w:author="Likhita Sanapa Prabhakar" w:date="2017-09-08T02:15:00Z"/>
          <w:rFonts w:eastAsiaTheme="minorEastAsia"/>
          <w:noProof/>
        </w:rPr>
      </w:pPr>
      <w:del w:id="221" w:author="Likhita Sanapa Prabhakar" w:date="2017-09-08T02:15:00Z">
        <w:r w:rsidDel="00561041">
          <w:rPr>
            <w:noProof/>
          </w:rPr>
          <w:delText>3.9</w:delText>
        </w:r>
        <w:r w:rsidDel="00561041">
          <w:rPr>
            <w:rFonts w:eastAsiaTheme="minorEastAsia"/>
            <w:noProof/>
          </w:rPr>
          <w:tab/>
        </w:r>
        <w:r w:rsidDel="00561041">
          <w:rPr>
            <w:noProof/>
          </w:rPr>
          <w:delText>Kinesis Analytics Application</w:delText>
        </w:r>
        <w:r w:rsidDel="00561041">
          <w:rPr>
            <w:noProof/>
          </w:rPr>
          <w:tab/>
          <w:delText>58</w:delText>
        </w:r>
      </w:del>
    </w:p>
    <w:p w:rsidR="005810DE" w:rsidDel="00561041" w:rsidRDefault="005810DE">
      <w:pPr>
        <w:pStyle w:val="TOC3"/>
        <w:tabs>
          <w:tab w:val="left" w:pos="1100"/>
          <w:tab w:val="right" w:leader="dot" w:pos="9350"/>
        </w:tabs>
        <w:rPr>
          <w:del w:id="222" w:author="Likhita Sanapa Prabhakar" w:date="2017-09-08T02:15:00Z"/>
          <w:rFonts w:eastAsiaTheme="minorEastAsia"/>
          <w:noProof/>
        </w:rPr>
      </w:pPr>
      <w:del w:id="223" w:author="Likhita Sanapa Prabhakar" w:date="2017-09-08T02:15:00Z">
        <w:r w:rsidDel="00561041">
          <w:rPr>
            <w:noProof/>
          </w:rPr>
          <w:delText>3.10</w:delText>
        </w:r>
        <w:r w:rsidDel="00561041">
          <w:rPr>
            <w:rFonts w:eastAsiaTheme="minorEastAsia"/>
            <w:noProof/>
          </w:rPr>
          <w:tab/>
        </w:r>
        <w:r w:rsidDel="00561041">
          <w:rPr>
            <w:noProof/>
          </w:rPr>
          <w:delText>Kibana</w:delText>
        </w:r>
        <w:r w:rsidDel="00561041">
          <w:rPr>
            <w:noProof/>
          </w:rPr>
          <w:tab/>
          <w:delText>62</w:delText>
        </w:r>
      </w:del>
    </w:p>
    <w:p w:rsidR="005810DE" w:rsidDel="00561041" w:rsidRDefault="005810DE">
      <w:pPr>
        <w:pStyle w:val="TOC2"/>
        <w:tabs>
          <w:tab w:val="left" w:pos="660"/>
          <w:tab w:val="right" w:leader="dot" w:pos="9350"/>
        </w:tabs>
        <w:rPr>
          <w:del w:id="224" w:author="Likhita Sanapa Prabhakar" w:date="2017-09-08T02:15:00Z"/>
          <w:rFonts w:eastAsiaTheme="minorEastAsia"/>
          <w:noProof/>
        </w:rPr>
      </w:pPr>
      <w:del w:id="225" w:author="Likhita Sanapa Prabhakar" w:date="2017-09-08T02:15:00Z">
        <w:r w:rsidDel="00561041">
          <w:rPr>
            <w:noProof/>
          </w:rPr>
          <w:delText>4.</w:delText>
        </w:r>
        <w:r w:rsidDel="00561041">
          <w:rPr>
            <w:rFonts w:eastAsiaTheme="minorEastAsia"/>
            <w:noProof/>
          </w:rPr>
          <w:tab/>
        </w:r>
        <w:r w:rsidDel="00561041">
          <w:rPr>
            <w:noProof/>
          </w:rPr>
          <w:delText>CONCLUSION</w:delText>
        </w:r>
        <w:r w:rsidDel="00561041">
          <w:rPr>
            <w:noProof/>
          </w:rPr>
          <w:tab/>
          <w:delText>65</w:delText>
        </w:r>
      </w:del>
    </w:p>
    <w:p w:rsidR="005810DE" w:rsidDel="00561041" w:rsidRDefault="005810DE">
      <w:pPr>
        <w:pStyle w:val="TOC2"/>
        <w:tabs>
          <w:tab w:val="left" w:pos="660"/>
          <w:tab w:val="right" w:leader="dot" w:pos="9350"/>
        </w:tabs>
        <w:rPr>
          <w:del w:id="226" w:author="Likhita Sanapa Prabhakar" w:date="2017-09-08T02:15:00Z"/>
          <w:rFonts w:eastAsiaTheme="minorEastAsia"/>
          <w:noProof/>
        </w:rPr>
      </w:pPr>
      <w:del w:id="227" w:author="Likhita Sanapa Prabhakar" w:date="2017-09-08T02:15:00Z">
        <w:r w:rsidDel="00561041">
          <w:rPr>
            <w:noProof/>
          </w:rPr>
          <w:delText>5.</w:delText>
        </w:r>
        <w:r w:rsidDel="00561041">
          <w:rPr>
            <w:rFonts w:eastAsiaTheme="minorEastAsia"/>
            <w:noProof/>
          </w:rPr>
          <w:tab/>
        </w:r>
        <w:r w:rsidDel="00561041">
          <w:rPr>
            <w:noProof/>
          </w:rPr>
          <w:delText>FUTURE WORK</w:delText>
        </w:r>
        <w:r w:rsidDel="00561041">
          <w:rPr>
            <w:noProof/>
          </w:rPr>
          <w:tab/>
          <w:delText>66</w:delText>
        </w:r>
      </w:del>
    </w:p>
    <w:p w:rsidR="005810DE" w:rsidDel="00561041" w:rsidRDefault="005810DE">
      <w:pPr>
        <w:pStyle w:val="TOC2"/>
        <w:tabs>
          <w:tab w:val="right" w:leader="dot" w:pos="9350"/>
        </w:tabs>
        <w:rPr>
          <w:del w:id="228" w:author="Likhita Sanapa Prabhakar" w:date="2017-09-08T02:15:00Z"/>
          <w:rFonts w:eastAsiaTheme="minorEastAsia"/>
          <w:noProof/>
        </w:rPr>
      </w:pPr>
      <w:del w:id="229" w:author="Likhita Sanapa Prabhakar" w:date="2017-09-08T02:15:00Z">
        <w:r w:rsidDel="00561041">
          <w:rPr>
            <w:noProof/>
          </w:rPr>
          <w:delText>REFERENCES</w:delText>
        </w:r>
        <w:r w:rsidDel="00561041">
          <w:rPr>
            <w:noProof/>
          </w:rPr>
          <w:tab/>
          <w:delText>67</w:delText>
        </w:r>
      </w:del>
    </w:p>
    <w:p w:rsidR="00F364AE" w:rsidRDefault="000E073E" w:rsidP="005C3C60">
      <w:pPr>
        <w:jc w:val="center"/>
        <w:rPr>
          <w:rFonts w:ascii="Times New Roman" w:hAnsi="Times New Roman" w:cs="Times New Roman"/>
          <w:b/>
          <w:color w:val="230DC3"/>
          <w:sz w:val="28"/>
          <w:szCs w:val="28"/>
        </w:rPr>
      </w:pPr>
      <w:r w:rsidRPr="00CC53D7">
        <w:rPr>
          <w:rFonts w:ascii="Times New Roman" w:hAnsi="Times New Roman" w:cs="Times New Roman"/>
          <w:b/>
          <w:color w:val="230DC3"/>
        </w:rPr>
        <w:fldChar w:fldCharType="end"/>
      </w:r>
    </w:p>
    <w:p w:rsidR="00F364AE" w:rsidRDefault="00F364AE" w:rsidP="005C3C60">
      <w:pPr>
        <w:jc w:val="center"/>
        <w:rPr>
          <w:rFonts w:ascii="Times New Roman" w:hAnsi="Times New Roman" w:cs="Times New Roman"/>
          <w:b/>
          <w:color w:val="230DC3"/>
          <w:sz w:val="28"/>
          <w:szCs w:val="28"/>
        </w:rPr>
      </w:pPr>
    </w:p>
    <w:p w:rsidR="00F364AE" w:rsidRDefault="00F364AE" w:rsidP="005C3C60">
      <w:pPr>
        <w:jc w:val="center"/>
        <w:rPr>
          <w:rFonts w:ascii="Times New Roman" w:hAnsi="Times New Roman" w:cs="Times New Roman"/>
          <w:b/>
          <w:color w:val="230DC3"/>
          <w:sz w:val="28"/>
          <w:szCs w:val="28"/>
        </w:rPr>
      </w:pPr>
    </w:p>
    <w:p w:rsidR="00F364AE" w:rsidRDefault="00B156B6" w:rsidP="00B156B6">
      <w:pPr>
        <w:tabs>
          <w:tab w:val="left" w:pos="7080"/>
        </w:tabs>
        <w:rPr>
          <w:rFonts w:ascii="Times New Roman" w:hAnsi="Times New Roman" w:cs="Times New Roman"/>
          <w:b/>
          <w:color w:val="230DC3"/>
          <w:sz w:val="28"/>
          <w:szCs w:val="28"/>
        </w:rPr>
      </w:pPr>
      <w:r>
        <w:rPr>
          <w:rFonts w:ascii="Times New Roman" w:hAnsi="Times New Roman" w:cs="Times New Roman"/>
          <w:b/>
          <w:color w:val="230DC3"/>
          <w:sz w:val="28"/>
          <w:szCs w:val="28"/>
        </w:rPr>
        <w:tab/>
      </w:r>
    </w:p>
    <w:p w:rsidR="00F364AE" w:rsidRDefault="00F364AE" w:rsidP="005C3C60">
      <w:pPr>
        <w:jc w:val="center"/>
        <w:rPr>
          <w:rFonts w:ascii="Times New Roman" w:hAnsi="Times New Roman" w:cs="Times New Roman"/>
          <w:b/>
          <w:color w:val="230DC3"/>
          <w:sz w:val="28"/>
          <w:szCs w:val="28"/>
        </w:rPr>
      </w:pPr>
    </w:p>
    <w:p w:rsidR="00F364AE" w:rsidRDefault="00F364AE" w:rsidP="005C3C60">
      <w:pPr>
        <w:jc w:val="center"/>
        <w:rPr>
          <w:rFonts w:ascii="Times New Roman" w:hAnsi="Times New Roman" w:cs="Times New Roman"/>
          <w:b/>
          <w:color w:val="230DC3"/>
          <w:sz w:val="28"/>
          <w:szCs w:val="28"/>
        </w:rPr>
      </w:pPr>
    </w:p>
    <w:p w:rsidR="00F364AE" w:rsidRDefault="00F364AE" w:rsidP="005C3C60">
      <w:pPr>
        <w:jc w:val="center"/>
        <w:rPr>
          <w:rFonts w:ascii="Times New Roman" w:hAnsi="Times New Roman" w:cs="Times New Roman"/>
          <w:b/>
          <w:color w:val="230DC3"/>
          <w:sz w:val="28"/>
          <w:szCs w:val="28"/>
        </w:rPr>
      </w:pPr>
    </w:p>
    <w:p w:rsidR="00F364AE" w:rsidRDefault="00F364AE" w:rsidP="005C3C60">
      <w:pPr>
        <w:jc w:val="center"/>
        <w:rPr>
          <w:rFonts w:ascii="Times New Roman" w:hAnsi="Times New Roman" w:cs="Times New Roman"/>
          <w:b/>
          <w:color w:val="230DC3"/>
          <w:sz w:val="28"/>
          <w:szCs w:val="28"/>
        </w:rPr>
      </w:pPr>
    </w:p>
    <w:p w:rsidR="00B6217C" w:rsidRDefault="00B6217C">
      <w:pPr>
        <w:rPr>
          <w:rFonts w:ascii="Times New Roman" w:eastAsiaTheme="majorEastAsia" w:hAnsi="Times New Roman" w:cstheme="majorBidi"/>
          <w:b/>
          <w:sz w:val="28"/>
          <w:szCs w:val="32"/>
        </w:rPr>
      </w:pPr>
      <w:r>
        <w:br w:type="page"/>
      </w:r>
    </w:p>
    <w:p w:rsidR="00DF6BEE" w:rsidRDefault="00F364AE" w:rsidP="0060532E">
      <w:pPr>
        <w:pStyle w:val="Heading1"/>
      </w:pPr>
      <w:bookmarkStart w:id="230" w:name="_Toc492600375"/>
      <w:r w:rsidRPr="00F364AE">
        <w:lastRenderedPageBreak/>
        <w:t>LIST OF FIGURES</w:t>
      </w:r>
      <w:bookmarkEnd w:id="230"/>
    </w:p>
    <w:p w:rsidR="00561041" w:rsidRDefault="00CC53D7">
      <w:pPr>
        <w:pStyle w:val="TableofFigures"/>
        <w:tabs>
          <w:tab w:val="right" w:leader="dot" w:pos="9350"/>
        </w:tabs>
        <w:rPr>
          <w:ins w:id="231" w:author="Likhita Sanapa Prabhakar" w:date="2017-09-08T02:15:00Z"/>
          <w:rFonts w:asciiTheme="minorHAnsi" w:eastAsiaTheme="minorEastAsia" w:hAnsiTheme="minorHAnsi"/>
          <w:noProof/>
        </w:rPr>
      </w:pPr>
      <w:r>
        <w:rPr>
          <w:rFonts w:cs="Times New Roman"/>
          <w:b/>
          <w:color w:val="230DC3"/>
          <w:sz w:val="28"/>
          <w:szCs w:val="28"/>
        </w:rPr>
        <w:fldChar w:fldCharType="begin"/>
      </w:r>
      <w:r>
        <w:rPr>
          <w:rFonts w:cs="Times New Roman"/>
          <w:b/>
          <w:color w:val="230DC3"/>
          <w:sz w:val="28"/>
          <w:szCs w:val="28"/>
        </w:rPr>
        <w:instrText xml:space="preserve"> TOC \c "Figure" </w:instrText>
      </w:r>
      <w:r>
        <w:rPr>
          <w:rFonts w:cs="Times New Roman"/>
          <w:b/>
          <w:color w:val="230DC3"/>
          <w:sz w:val="28"/>
          <w:szCs w:val="28"/>
        </w:rPr>
        <w:fldChar w:fldCharType="separate"/>
      </w:r>
      <w:ins w:id="232" w:author="Likhita Sanapa Prabhakar" w:date="2017-09-08T02:15:00Z">
        <w:r w:rsidR="00561041">
          <w:rPr>
            <w:noProof/>
          </w:rPr>
          <w:t>Figure 2</w:t>
        </w:r>
        <w:r w:rsidR="00561041">
          <w:rPr>
            <w:noProof/>
          </w:rPr>
          <w:noBreakHyphen/>
          <w:t>1: Java Installation</w:t>
        </w:r>
        <w:r w:rsidR="00561041">
          <w:rPr>
            <w:noProof/>
          </w:rPr>
          <w:tab/>
        </w:r>
        <w:r w:rsidR="00561041">
          <w:rPr>
            <w:noProof/>
          </w:rPr>
          <w:fldChar w:fldCharType="begin"/>
        </w:r>
        <w:r w:rsidR="00561041">
          <w:rPr>
            <w:noProof/>
          </w:rPr>
          <w:instrText xml:space="preserve"> PAGEREF _Toc492600416 \h </w:instrText>
        </w:r>
      </w:ins>
      <w:r w:rsidR="00561041">
        <w:rPr>
          <w:noProof/>
        </w:rPr>
      </w:r>
      <w:r w:rsidR="00561041">
        <w:rPr>
          <w:noProof/>
        </w:rPr>
        <w:fldChar w:fldCharType="separate"/>
      </w:r>
      <w:ins w:id="233" w:author="Likhita Sanapa Prabhakar" w:date="2017-09-08T02:15:00Z">
        <w:r w:rsidR="00561041">
          <w:rPr>
            <w:noProof/>
          </w:rPr>
          <w:t>4</w:t>
        </w:r>
        <w:r w:rsidR="00561041">
          <w:rPr>
            <w:noProof/>
          </w:rPr>
          <w:fldChar w:fldCharType="end"/>
        </w:r>
      </w:ins>
    </w:p>
    <w:p w:rsidR="00561041" w:rsidRDefault="00561041">
      <w:pPr>
        <w:pStyle w:val="TableofFigures"/>
        <w:tabs>
          <w:tab w:val="right" w:leader="dot" w:pos="9350"/>
        </w:tabs>
        <w:rPr>
          <w:ins w:id="234" w:author="Likhita Sanapa Prabhakar" w:date="2017-09-08T02:15:00Z"/>
          <w:rFonts w:asciiTheme="minorHAnsi" w:eastAsiaTheme="minorEastAsia" w:hAnsiTheme="minorHAnsi"/>
          <w:noProof/>
        </w:rPr>
      </w:pPr>
      <w:ins w:id="235" w:author="Likhita Sanapa Prabhakar" w:date="2017-09-08T02:15:00Z">
        <w:r>
          <w:rPr>
            <w:noProof/>
          </w:rPr>
          <w:t>Figure 2</w:t>
        </w:r>
        <w:r>
          <w:rPr>
            <w:noProof/>
          </w:rPr>
          <w:noBreakHyphen/>
          <w:t>2: bashrc File</w:t>
        </w:r>
        <w:r>
          <w:rPr>
            <w:noProof/>
          </w:rPr>
          <w:tab/>
        </w:r>
        <w:r>
          <w:rPr>
            <w:noProof/>
          </w:rPr>
          <w:fldChar w:fldCharType="begin"/>
        </w:r>
        <w:r>
          <w:rPr>
            <w:noProof/>
          </w:rPr>
          <w:instrText xml:space="preserve"> PAGEREF _Toc492600417 \h </w:instrText>
        </w:r>
      </w:ins>
      <w:r>
        <w:rPr>
          <w:noProof/>
        </w:rPr>
      </w:r>
      <w:r>
        <w:rPr>
          <w:noProof/>
        </w:rPr>
        <w:fldChar w:fldCharType="separate"/>
      </w:r>
      <w:ins w:id="236" w:author="Likhita Sanapa Prabhakar" w:date="2017-09-08T02:15:00Z">
        <w:r>
          <w:rPr>
            <w:noProof/>
          </w:rPr>
          <w:t>6</w:t>
        </w:r>
        <w:r>
          <w:rPr>
            <w:noProof/>
          </w:rPr>
          <w:fldChar w:fldCharType="end"/>
        </w:r>
      </w:ins>
    </w:p>
    <w:p w:rsidR="00561041" w:rsidRDefault="00561041">
      <w:pPr>
        <w:pStyle w:val="TableofFigures"/>
        <w:tabs>
          <w:tab w:val="right" w:leader="dot" w:pos="9350"/>
        </w:tabs>
        <w:rPr>
          <w:ins w:id="237" w:author="Likhita Sanapa Prabhakar" w:date="2017-09-08T02:15:00Z"/>
          <w:rFonts w:asciiTheme="minorHAnsi" w:eastAsiaTheme="minorEastAsia" w:hAnsiTheme="minorHAnsi"/>
          <w:noProof/>
        </w:rPr>
      </w:pPr>
      <w:ins w:id="238" w:author="Likhita Sanapa Prabhakar" w:date="2017-09-08T02:15:00Z">
        <w:r>
          <w:rPr>
            <w:noProof/>
          </w:rPr>
          <w:t>Figure 2</w:t>
        </w:r>
        <w:r>
          <w:rPr>
            <w:noProof/>
          </w:rPr>
          <w:noBreakHyphen/>
          <w:t>3: Hadoop Version</w:t>
        </w:r>
        <w:r>
          <w:rPr>
            <w:noProof/>
          </w:rPr>
          <w:tab/>
        </w:r>
        <w:r>
          <w:rPr>
            <w:noProof/>
          </w:rPr>
          <w:fldChar w:fldCharType="begin"/>
        </w:r>
        <w:r>
          <w:rPr>
            <w:noProof/>
          </w:rPr>
          <w:instrText xml:space="preserve"> PAGEREF _Toc492600418 \h </w:instrText>
        </w:r>
      </w:ins>
      <w:r>
        <w:rPr>
          <w:noProof/>
        </w:rPr>
      </w:r>
      <w:r>
        <w:rPr>
          <w:noProof/>
        </w:rPr>
        <w:fldChar w:fldCharType="separate"/>
      </w:r>
      <w:ins w:id="239" w:author="Likhita Sanapa Prabhakar" w:date="2017-09-08T02:15:00Z">
        <w:r>
          <w:rPr>
            <w:noProof/>
          </w:rPr>
          <w:t>7</w:t>
        </w:r>
        <w:r>
          <w:rPr>
            <w:noProof/>
          </w:rPr>
          <w:fldChar w:fldCharType="end"/>
        </w:r>
      </w:ins>
    </w:p>
    <w:p w:rsidR="00561041" w:rsidRDefault="00561041">
      <w:pPr>
        <w:pStyle w:val="TableofFigures"/>
        <w:tabs>
          <w:tab w:val="right" w:leader="dot" w:pos="9350"/>
        </w:tabs>
        <w:rPr>
          <w:ins w:id="240" w:author="Likhita Sanapa Prabhakar" w:date="2017-09-08T02:15:00Z"/>
          <w:rFonts w:asciiTheme="minorHAnsi" w:eastAsiaTheme="minorEastAsia" w:hAnsiTheme="minorHAnsi"/>
          <w:noProof/>
        </w:rPr>
      </w:pPr>
      <w:ins w:id="241" w:author="Likhita Sanapa Prabhakar" w:date="2017-09-08T02:15:00Z">
        <w:r>
          <w:rPr>
            <w:noProof/>
          </w:rPr>
          <w:t>Figure 2</w:t>
        </w:r>
        <w:r>
          <w:rPr>
            <w:noProof/>
          </w:rPr>
          <w:noBreakHyphen/>
          <w:t>4: core-site.xml File</w:t>
        </w:r>
        <w:r>
          <w:rPr>
            <w:noProof/>
          </w:rPr>
          <w:tab/>
        </w:r>
        <w:r>
          <w:rPr>
            <w:noProof/>
          </w:rPr>
          <w:fldChar w:fldCharType="begin"/>
        </w:r>
        <w:r>
          <w:rPr>
            <w:noProof/>
          </w:rPr>
          <w:instrText xml:space="preserve"> PAGEREF _Toc492600419 \h </w:instrText>
        </w:r>
      </w:ins>
      <w:r>
        <w:rPr>
          <w:noProof/>
        </w:rPr>
      </w:r>
      <w:r>
        <w:rPr>
          <w:noProof/>
        </w:rPr>
        <w:fldChar w:fldCharType="separate"/>
      </w:r>
      <w:ins w:id="242" w:author="Likhita Sanapa Prabhakar" w:date="2017-09-08T02:15:00Z">
        <w:r>
          <w:rPr>
            <w:noProof/>
          </w:rPr>
          <w:t>7</w:t>
        </w:r>
        <w:r>
          <w:rPr>
            <w:noProof/>
          </w:rPr>
          <w:fldChar w:fldCharType="end"/>
        </w:r>
      </w:ins>
    </w:p>
    <w:p w:rsidR="00561041" w:rsidRDefault="00561041">
      <w:pPr>
        <w:pStyle w:val="TableofFigures"/>
        <w:tabs>
          <w:tab w:val="right" w:leader="dot" w:pos="9350"/>
        </w:tabs>
        <w:rPr>
          <w:ins w:id="243" w:author="Likhita Sanapa Prabhakar" w:date="2017-09-08T02:15:00Z"/>
          <w:rFonts w:asciiTheme="minorHAnsi" w:eastAsiaTheme="minorEastAsia" w:hAnsiTheme="minorHAnsi"/>
          <w:noProof/>
        </w:rPr>
      </w:pPr>
      <w:ins w:id="244" w:author="Likhita Sanapa Prabhakar" w:date="2017-09-08T02:15:00Z">
        <w:r>
          <w:rPr>
            <w:noProof/>
          </w:rPr>
          <w:t>Figure 2</w:t>
        </w:r>
        <w:r>
          <w:rPr>
            <w:noProof/>
          </w:rPr>
          <w:noBreakHyphen/>
          <w:t>5: hdfs-site.xml File</w:t>
        </w:r>
        <w:r>
          <w:rPr>
            <w:noProof/>
          </w:rPr>
          <w:tab/>
        </w:r>
        <w:r>
          <w:rPr>
            <w:noProof/>
          </w:rPr>
          <w:fldChar w:fldCharType="begin"/>
        </w:r>
        <w:r>
          <w:rPr>
            <w:noProof/>
          </w:rPr>
          <w:instrText xml:space="preserve"> PAGEREF _Toc492600420 \h </w:instrText>
        </w:r>
      </w:ins>
      <w:r>
        <w:rPr>
          <w:noProof/>
        </w:rPr>
      </w:r>
      <w:r>
        <w:rPr>
          <w:noProof/>
        </w:rPr>
        <w:fldChar w:fldCharType="separate"/>
      </w:r>
      <w:ins w:id="245" w:author="Likhita Sanapa Prabhakar" w:date="2017-09-08T02:15:00Z">
        <w:r>
          <w:rPr>
            <w:noProof/>
          </w:rPr>
          <w:t>7</w:t>
        </w:r>
        <w:r>
          <w:rPr>
            <w:noProof/>
          </w:rPr>
          <w:fldChar w:fldCharType="end"/>
        </w:r>
      </w:ins>
    </w:p>
    <w:p w:rsidR="00561041" w:rsidRDefault="00561041">
      <w:pPr>
        <w:pStyle w:val="TableofFigures"/>
        <w:tabs>
          <w:tab w:val="right" w:leader="dot" w:pos="9350"/>
        </w:tabs>
        <w:rPr>
          <w:ins w:id="246" w:author="Likhita Sanapa Prabhakar" w:date="2017-09-08T02:15:00Z"/>
          <w:rFonts w:asciiTheme="minorHAnsi" w:eastAsiaTheme="minorEastAsia" w:hAnsiTheme="minorHAnsi"/>
          <w:noProof/>
        </w:rPr>
      </w:pPr>
      <w:ins w:id="247" w:author="Likhita Sanapa Prabhakar" w:date="2017-09-08T02:15:00Z">
        <w:r>
          <w:rPr>
            <w:noProof/>
          </w:rPr>
          <w:t>Figure 2</w:t>
        </w:r>
        <w:r>
          <w:rPr>
            <w:noProof/>
          </w:rPr>
          <w:noBreakHyphen/>
          <w:t>6: yarn-site.xml File</w:t>
        </w:r>
        <w:r>
          <w:rPr>
            <w:noProof/>
          </w:rPr>
          <w:tab/>
        </w:r>
        <w:r>
          <w:rPr>
            <w:noProof/>
          </w:rPr>
          <w:fldChar w:fldCharType="begin"/>
        </w:r>
        <w:r>
          <w:rPr>
            <w:noProof/>
          </w:rPr>
          <w:instrText xml:space="preserve"> PAGEREF _Toc492600421 \h </w:instrText>
        </w:r>
      </w:ins>
      <w:r>
        <w:rPr>
          <w:noProof/>
        </w:rPr>
      </w:r>
      <w:r>
        <w:rPr>
          <w:noProof/>
        </w:rPr>
        <w:fldChar w:fldCharType="separate"/>
      </w:r>
      <w:ins w:id="248" w:author="Likhita Sanapa Prabhakar" w:date="2017-09-08T02:15:00Z">
        <w:r>
          <w:rPr>
            <w:noProof/>
          </w:rPr>
          <w:t>8</w:t>
        </w:r>
        <w:r>
          <w:rPr>
            <w:noProof/>
          </w:rPr>
          <w:fldChar w:fldCharType="end"/>
        </w:r>
      </w:ins>
    </w:p>
    <w:p w:rsidR="00561041" w:rsidRDefault="00561041">
      <w:pPr>
        <w:pStyle w:val="TableofFigures"/>
        <w:tabs>
          <w:tab w:val="right" w:leader="dot" w:pos="9350"/>
        </w:tabs>
        <w:rPr>
          <w:ins w:id="249" w:author="Likhita Sanapa Prabhakar" w:date="2017-09-08T02:15:00Z"/>
          <w:rFonts w:asciiTheme="minorHAnsi" w:eastAsiaTheme="minorEastAsia" w:hAnsiTheme="minorHAnsi"/>
          <w:noProof/>
        </w:rPr>
      </w:pPr>
      <w:ins w:id="250" w:author="Likhita Sanapa Prabhakar" w:date="2017-09-08T02:15:00Z">
        <w:r>
          <w:rPr>
            <w:noProof/>
          </w:rPr>
          <w:t>Figure 2</w:t>
        </w:r>
        <w:r>
          <w:rPr>
            <w:noProof/>
          </w:rPr>
          <w:noBreakHyphen/>
          <w:t>7: mapred-site.xml File</w:t>
        </w:r>
        <w:r>
          <w:rPr>
            <w:noProof/>
          </w:rPr>
          <w:tab/>
        </w:r>
        <w:r>
          <w:rPr>
            <w:noProof/>
          </w:rPr>
          <w:fldChar w:fldCharType="begin"/>
        </w:r>
        <w:r>
          <w:rPr>
            <w:noProof/>
          </w:rPr>
          <w:instrText xml:space="preserve"> PAGEREF _Toc492600422 \h </w:instrText>
        </w:r>
      </w:ins>
      <w:r>
        <w:rPr>
          <w:noProof/>
        </w:rPr>
      </w:r>
      <w:r>
        <w:rPr>
          <w:noProof/>
        </w:rPr>
        <w:fldChar w:fldCharType="separate"/>
      </w:r>
      <w:ins w:id="251" w:author="Likhita Sanapa Prabhakar" w:date="2017-09-08T02:15:00Z">
        <w:r>
          <w:rPr>
            <w:noProof/>
          </w:rPr>
          <w:t>8</w:t>
        </w:r>
        <w:r>
          <w:rPr>
            <w:noProof/>
          </w:rPr>
          <w:fldChar w:fldCharType="end"/>
        </w:r>
      </w:ins>
    </w:p>
    <w:p w:rsidR="00561041" w:rsidRDefault="00561041">
      <w:pPr>
        <w:pStyle w:val="TableofFigures"/>
        <w:tabs>
          <w:tab w:val="right" w:leader="dot" w:pos="9350"/>
        </w:tabs>
        <w:rPr>
          <w:ins w:id="252" w:author="Likhita Sanapa Prabhakar" w:date="2017-09-08T02:15:00Z"/>
          <w:rFonts w:asciiTheme="minorHAnsi" w:eastAsiaTheme="minorEastAsia" w:hAnsiTheme="minorHAnsi"/>
          <w:noProof/>
        </w:rPr>
      </w:pPr>
      <w:ins w:id="253" w:author="Likhita Sanapa Prabhakar" w:date="2017-09-08T02:15:00Z">
        <w:r>
          <w:rPr>
            <w:noProof/>
          </w:rPr>
          <w:t>Figure 2</w:t>
        </w:r>
        <w:r>
          <w:rPr>
            <w:noProof/>
          </w:rPr>
          <w:noBreakHyphen/>
          <w:t>8: Starting Hadoop dfs Daemons</w:t>
        </w:r>
        <w:r>
          <w:rPr>
            <w:noProof/>
          </w:rPr>
          <w:tab/>
        </w:r>
        <w:r>
          <w:rPr>
            <w:noProof/>
          </w:rPr>
          <w:fldChar w:fldCharType="begin"/>
        </w:r>
        <w:r>
          <w:rPr>
            <w:noProof/>
          </w:rPr>
          <w:instrText xml:space="preserve"> PAGEREF _Toc492600423 \h </w:instrText>
        </w:r>
      </w:ins>
      <w:r>
        <w:rPr>
          <w:noProof/>
        </w:rPr>
      </w:r>
      <w:r>
        <w:rPr>
          <w:noProof/>
        </w:rPr>
        <w:fldChar w:fldCharType="separate"/>
      </w:r>
      <w:ins w:id="254" w:author="Likhita Sanapa Prabhakar" w:date="2017-09-08T02:15:00Z">
        <w:r>
          <w:rPr>
            <w:noProof/>
          </w:rPr>
          <w:t>9</w:t>
        </w:r>
        <w:r>
          <w:rPr>
            <w:noProof/>
          </w:rPr>
          <w:fldChar w:fldCharType="end"/>
        </w:r>
      </w:ins>
    </w:p>
    <w:p w:rsidR="00561041" w:rsidRDefault="00561041">
      <w:pPr>
        <w:pStyle w:val="TableofFigures"/>
        <w:tabs>
          <w:tab w:val="right" w:leader="dot" w:pos="9350"/>
        </w:tabs>
        <w:rPr>
          <w:ins w:id="255" w:author="Likhita Sanapa Prabhakar" w:date="2017-09-08T02:15:00Z"/>
          <w:rFonts w:asciiTheme="minorHAnsi" w:eastAsiaTheme="minorEastAsia" w:hAnsiTheme="minorHAnsi"/>
          <w:noProof/>
        </w:rPr>
      </w:pPr>
      <w:ins w:id="256" w:author="Likhita Sanapa Prabhakar" w:date="2017-09-08T02:15:00Z">
        <w:r>
          <w:rPr>
            <w:noProof/>
          </w:rPr>
          <w:t>Figure 2</w:t>
        </w:r>
        <w:r>
          <w:rPr>
            <w:noProof/>
          </w:rPr>
          <w:noBreakHyphen/>
          <w:t>9: Starting Hadoop yarn Daemons</w:t>
        </w:r>
        <w:r>
          <w:rPr>
            <w:noProof/>
          </w:rPr>
          <w:tab/>
        </w:r>
        <w:r>
          <w:rPr>
            <w:noProof/>
          </w:rPr>
          <w:fldChar w:fldCharType="begin"/>
        </w:r>
        <w:r>
          <w:rPr>
            <w:noProof/>
          </w:rPr>
          <w:instrText xml:space="preserve"> PAGEREF _Toc492600424 \h </w:instrText>
        </w:r>
      </w:ins>
      <w:r>
        <w:rPr>
          <w:noProof/>
        </w:rPr>
      </w:r>
      <w:r>
        <w:rPr>
          <w:noProof/>
        </w:rPr>
        <w:fldChar w:fldCharType="separate"/>
      </w:r>
      <w:ins w:id="257" w:author="Likhita Sanapa Prabhakar" w:date="2017-09-08T02:15:00Z">
        <w:r>
          <w:rPr>
            <w:noProof/>
          </w:rPr>
          <w:t>9</w:t>
        </w:r>
        <w:r>
          <w:rPr>
            <w:noProof/>
          </w:rPr>
          <w:fldChar w:fldCharType="end"/>
        </w:r>
      </w:ins>
    </w:p>
    <w:p w:rsidR="00561041" w:rsidRDefault="00561041">
      <w:pPr>
        <w:pStyle w:val="TableofFigures"/>
        <w:tabs>
          <w:tab w:val="right" w:leader="dot" w:pos="9350"/>
        </w:tabs>
        <w:rPr>
          <w:ins w:id="258" w:author="Likhita Sanapa Prabhakar" w:date="2017-09-08T02:15:00Z"/>
          <w:rFonts w:asciiTheme="minorHAnsi" w:eastAsiaTheme="minorEastAsia" w:hAnsiTheme="minorHAnsi"/>
          <w:noProof/>
        </w:rPr>
      </w:pPr>
      <w:ins w:id="259" w:author="Likhita Sanapa Prabhakar" w:date="2017-09-08T02:15:00Z">
        <w:r>
          <w:rPr>
            <w:noProof/>
          </w:rPr>
          <w:t>Figure 2</w:t>
        </w:r>
        <w:r>
          <w:rPr>
            <w:noProof/>
          </w:rPr>
          <w:noBreakHyphen/>
          <w:t>10: Command to check the status of Daemons</w:t>
        </w:r>
        <w:r>
          <w:rPr>
            <w:noProof/>
          </w:rPr>
          <w:tab/>
        </w:r>
        <w:r>
          <w:rPr>
            <w:noProof/>
          </w:rPr>
          <w:fldChar w:fldCharType="begin"/>
        </w:r>
        <w:r>
          <w:rPr>
            <w:noProof/>
          </w:rPr>
          <w:instrText xml:space="preserve"> PAGEREF _Toc492600425 \h </w:instrText>
        </w:r>
      </w:ins>
      <w:r>
        <w:rPr>
          <w:noProof/>
        </w:rPr>
      </w:r>
      <w:r>
        <w:rPr>
          <w:noProof/>
        </w:rPr>
        <w:fldChar w:fldCharType="separate"/>
      </w:r>
      <w:ins w:id="260" w:author="Likhita Sanapa Prabhakar" w:date="2017-09-08T02:15:00Z">
        <w:r>
          <w:rPr>
            <w:noProof/>
          </w:rPr>
          <w:t>9</w:t>
        </w:r>
        <w:r>
          <w:rPr>
            <w:noProof/>
          </w:rPr>
          <w:fldChar w:fldCharType="end"/>
        </w:r>
      </w:ins>
    </w:p>
    <w:p w:rsidR="00561041" w:rsidRDefault="00561041">
      <w:pPr>
        <w:pStyle w:val="TableofFigures"/>
        <w:tabs>
          <w:tab w:val="right" w:leader="dot" w:pos="9350"/>
        </w:tabs>
        <w:rPr>
          <w:ins w:id="261" w:author="Likhita Sanapa Prabhakar" w:date="2017-09-08T02:15:00Z"/>
          <w:rFonts w:asciiTheme="minorHAnsi" w:eastAsiaTheme="minorEastAsia" w:hAnsiTheme="minorHAnsi"/>
          <w:noProof/>
        </w:rPr>
      </w:pPr>
      <w:ins w:id="262" w:author="Likhita Sanapa Prabhakar" w:date="2017-09-08T02:15:00Z">
        <w:r>
          <w:rPr>
            <w:noProof/>
          </w:rPr>
          <w:t>Figure 2</w:t>
        </w:r>
        <w:r>
          <w:rPr>
            <w:noProof/>
          </w:rPr>
          <w:noBreakHyphen/>
          <w:t>11: Cluster Name in elasticsearch.yml File</w:t>
        </w:r>
        <w:r>
          <w:rPr>
            <w:noProof/>
          </w:rPr>
          <w:tab/>
        </w:r>
        <w:r>
          <w:rPr>
            <w:noProof/>
          </w:rPr>
          <w:fldChar w:fldCharType="begin"/>
        </w:r>
        <w:r>
          <w:rPr>
            <w:noProof/>
          </w:rPr>
          <w:instrText xml:space="preserve"> PAGEREF _Toc492600426 \h </w:instrText>
        </w:r>
      </w:ins>
      <w:r>
        <w:rPr>
          <w:noProof/>
        </w:rPr>
      </w:r>
      <w:r>
        <w:rPr>
          <w:noProof/>
        </w:rPr>
        <w:fldChar w:fldCharType="separate"/>
      </w:r>
      <w:ins w:id="263" w:author="Likhita Sanapa Prabhakar" w:date="2017-09-08T02:15:00Z">
        <w:r>
          <w:rPr>
            <w:noProof/>
          </w:rPr>
          <w:t>10</w:t>
        </w:r>
        <w:r>
          <w:rPr>
            <w:noProof/>
          </w:rPr>
          <w:fldChar w:fldCharType="end"/>
        </w:r>
      </w:ins>
    </w:p>
    <w:p w:rsidR="00561041" w:rsidRDefault="00561041">
      <w:pPr>
        <w:pStyle w:val="TableofFigures"/>
        <w:tabs>
          <w:tab w:val="right" w:leader="dot" w:pos="9350"/>
        </w:tabs>
        <w:rPr>
          <w:ins w:id="264" w:author="Likhita Sanapa Prabhakar" w:date="2017-09-08T02:15:00Z"/>
          <w:rFonts w:asciiTheme="minorHAnsi" w:eastAsiaTheme="minorEastAsia" w:hAnsiTheme="minorHAnsi"/>
          <w:noProof/>
        </w:rPr>
      </w:pPr>
      <w:ins w:id="265" w:author="Likhita Sanapa Prabhakar" w:date="2017-09-08T02:15:00Z">
        <w:r>
          <w:rPr>
            <w:noProof/>
          </w:rPr>
          <w:t>Figure 2</w:t>
        </w:r>
        <w:r>
          <w:rPr>
            <w:noProof/>
          </w:rPr>
          <w:noBreakHyphen/>
          <w:t>12: Node Name in elasticsearch.yml File</w:t>
        </w:r>
        <w:r>
          <w:rPr>
            <w:noProof/>
          </w:rPr>
          <w:tab/>
        </w:r>
        <w:r>
          <w:rPr>
            <w:noProof/>
          </w:rPr>
          <w:fldChar w:fldCharType="begin"/>
        </w:r>
        <w:r>
          <w:rPr>
            <w:noProof/>
          </w:rPr>
          <w:instrText xml:space="preserve"> PAGEREF _Toc492600427 \h </w:instrText>
        </w:r>
      </w:ins>
      <w:r>
        <w:rPr>
          <w:noProof/>
        </w:rPr>
      </w:r>
      <w:r>
        <w:rPr>
          <w:noProof/>
        </w:rPr>
        <w:fldChar w:fldCharType="separate"/>
      </w:r>
      <w:ins w:id="266" w:author="Likhita Sanapa Prabhakar" w:date="2017-09-08T02:15:00Z">
        <w:r>
          <w:rPr>
            <w:noProof/>
          </w:rPr>
          <w:t>10</w:t>
        </w:r>
        <w:r>
          <w:rPr>
            <w:noProof/>
          </w:rPr>
          <w:fldChar w:fldCharType="end"/>
        </w:r>
      </w:ins>
    </w:p>
    <w:p w:rsidR="00561041" w:rsidRDefault="00561041">
      <w:pPr>
        <w:pStyle w:val="TableofFigures"/>
        <w:tabs>
          <w:tab w:val="right" w:leader="dot" w:pos="9350"/>
        </w:tabs>
        <w:rPr>
          <w:ins w:id="267" w:author="Likhita Sanapa Prabhakar" w:date="2017-09-08T02:15:00Z"/>
          <w:rFonts w:asciiTheme="minorHAnsi" w:eastAsiaTheme="minorEastAsia" w:hAnsiTheme="minorHAnsi"/>
          <w:noProof/>
        </w:rPr>
      </w:pPr>
      <w:ins w:id="268" w:author="Likhita Sanapa Prabhakar" w:date="2017-09-08T02:15:00Z">
        <w:r>
          <w:rPr>
            <w:noProof/>
          </w:rPr>
          <w:t>Figure 2</w:t>
        </w:r>
        <w:r>
          <w:rPr>
            <w:noProof/>
          </w:rPr>
          <w:noBreakHyphen/>
          <w:t>13: Updating Paths in elasticsearch.yml File</w:t>
        </w:r>
        <w:r>
          <w:rPr>
            <w:noProof/>
          </w:rPr>
          <w:tab/>
        </w:r>
        <w:r>
          <w:rPr>
            <w:noProof/>
          </w:rPr>
          <w:fldChar w:fldCharType="begin"/>
        </w:r>
        <w:r>
          <w:rPr>
            <w:noProof/>
          </w:rPr>
          <w:instrText xml:space="preserve"> PAGEREF _Toc492600428 \h </w:instrText>
        </w:r>
      </w:ins>
      <w:r>
        <w:rPr>
          <w:noProof/>
        </w:rPr>
      </w:r>
      <w:r>
        <w:rPr>
          <w:noProof/>
        </w:rPr>
        <w:fldChar w:fldCharType="separate"/>
      </w:r>
      <w:ins w:id="269" w:author="Likhita Sanapa Prabhakar" w:date="2017-09-08T02:15:00Z">
        <w:r>
          <w:rPr>
            <w:noProof/>
          </w:rPr>
          <w:t>11</w:t>
        </w:r>
        <w:r>
          <w:rPr>
            <w:noProof/>
          </w:rPr>
          <w:fldChar w:fldCharType="end"/>
        </w:r>
      </w:ins>
    </w:p>
    <w:p w:rsidR="00561041" w:rsidRDefault="00561041">
      <w:pPr>
        <w:pStyle w:val="TableofFigures"/>
        <w:tabs>
          <w:tab w:val="right" w:leader="dot" w:pos="9350"/>
        </w:tabs>
        <w:rPr>
          <w:ins w:id="270" w:author="Likhita Sanapa Prabhakar" w:date="2017-09-08T02:15:00Z"/>
          <w:rFonts w:asciiTheme="minorHAnsi" w:eastAsiaTheme="minorEastAsia" w:hAnsiTheme="minorHAnsi"/>
          <w:noProof/>
        </w:rPr>
      </w:pPr>
      <w:ins w:id="271" w:author="Likhita Sanapa Prabhakar" w:date="2017-09-08T02:15:00Z">
        <w:r>
          <w:rPr>
            <w:noProof/>
          </w:rPr>
          <w:t>Figure 2</w:t>
        </w:r>
        <w:r>
          <w:rPr>
            <w:noProof/>
          </w:rPr>
          <w:noBreakHyphen/>
          <w:t>14: Starting Elasticsearch</w:t>
        </w:r>
        <w:r>
          <w:rPr>
            <w:noProof/>
          </w:rPr>
          <w:tab/>
        </w:r>
        <w:r>
          <w:rPr>
            <w:noProof/>
          </w:rPr>
          <w:fldChar w:fldCharType="begin"/>
        </w:r>
        <w:r>
          <w:rPr>
            <w:noProof/>
          </w:rPr>
          <w:instrText xml:space="preserve"> PAGEREF _Toc492600429 \h </w:instrText>
        </w:r>
      </w:ins>
      <w:r>
        <w:rPr>
          <w:noProof/>
        </w:rPr>
      </w:r>
      <w:r>
        <w:rPr>
          <w:noProof/>
        </w:rPr>
        <w:fldChar w:fldCharType="separate"/>
      </w:r>
      <w:ins w:id="272" w:author="Likhita Sanapa Prabhakar" w:date="2017-09-08T02:15:00Z">
        <w:r>
          <w:rPr>
            <w:noProof/>
          </w:rPr>
          <w:t>12</w:t>
        </w:r>
        <w:r>
          <w:rPr>
            <w:noProof/>
          </w:rPr>
          <w:fldChar w:fldCharType="end"/>
        </w:r>
      </w:ins>
    </w:p>
    <w:p w:rsidR="00561041" w:rsidRDefault="00561041">
      <w:pPr>
        <w:pStyle w:val="TableofFigures"/>
        <w:tabs>
          <w:tab w:val="right" w:leader="dot" w:pos="9350"/>
        </w:tabs>
        <w:rPr>
          <w:ins w:id="273" w:author="Likhita Sanapa Prabhakar" w:date="2017-09-08T02:15:00Z"/>
          <w:rFonts w:asciiTheme="minorHAnsi" w:eastAsiaTheme="minorEastAsia" w:hAnsiTheme="minorHAnsi"/>
          <w:noProof/>
        </w:rPr>
      </w:pPr>
      <w:ins w:id="274" w:author="Likhita Sanapa Prabhakar" w:date="2017-09-08T02:15:00Z">
        <w:r>
          <w:rPr>
            <w:noProof/>
          </w:rPr>
          <w:t>Figure 2</w:t>
        </w:r>
        <w:r>
          <w:rPr>
            <w:noProof/>
          </w:rPr>
          <w:noBreakHyphen/>
          <w:t>15: Snippet of sample.txt File</w:t>
        </w:r>
        <w:r>
          <w:rPr>
            <w:noProof/>
          </w:rPr>
          <w:tab/>
        </w:r>
        <w:r>
          <w:rPr>
            <w:noProof/>
          </w:rPr>
          <w:fldChar w:fldCharType="begin"/>
        </w:r>
        <w:r>
          <w:rPr>
            <w:noProof/>
          </w:rPr>
          <w:instrText xml:space="preserve"> PAGEREF _Toc492600430 \h </w:instrText>
        </w:r>
      </w:ins>
      <w:r>
        <w:rPr>
          <w:noProof/>
        </w:rPr>
      </w:r>
      <w:r>
        <w:rPr>
          <w:noProof/>
        </w:rPr>
        <w:fldChar w:fldCharType="separate"/>
      </w:r>
      <w:ins w:id="275" w:author="Likhita Sanapa Prabhakar" w:date="2017-09-08T02:15:00Z">
        <w:r>
          <w:rPr>
            <w:noProof/>
          </w:rPr>
          <w:t>12</w:t>
        </w:r>
        <w:r>
          <w:rPr>
            <w:noProof/>
          </w:rPr>
          <w:fldChar w:fldCharType="end"/>
        </w:r>
      </w:ins>
    </w:p>
    <w:p w:rsidR="00561041" w:rsidRDefault="00561041">
      <w:pPr>
        <w:pStyle w:val="TableofFigures"/>
        <w:tabs>
          <w:tab w:val="right" w:leader="dot" w:pos="9350"/>
        </w:tabs>
        <w:rPr>
          <w:ins w:id="276" w:author="Likhita Sanapa Prabhakar" w:date="2017-09-08T02:15:00Z"/>
          <w:rFonts w:asciiTheme="minorHAnsi" w:eastAsiaTheme="minorEastAsia" w:hAnsiTheme="minorHAnsi"/>
          <w:noProof/>
        </w:rPr>
      </w:pPr>
      <w:ins w:id="277" w:author="Likhita Sanapa Prabhakar" w:date="2017-09-08T02:15:00Z">
        <w:r>
          <w:rPr>
            <w:noProof/>
          </w:rPr>
          <w:t>Figure 2</w:t>
        </w:r>
        <w:r>
          <w:rPr>
            <w:noProof/>
          </w:rPr>
          <w:noBreakHyphen/>
          <w:t>16: Snippet of Mapper Class</w:t>
        </w:r>
        <w:r>
          <w:rPr>
            <w:noProof/>
          </w:rPr>
          <w:tab/>
        </w:r>
        <w:r>
          <w:rPr>
            <w:noProof/>
          </w:rPr>
          <w:fldChar w:fldCharType="begin"/>
        </w:r>
        <w:r>
          <w:rPr>
            <w:noProof/>
          </w:rPr>
          <w:instrText xml:space="preserve"> PAGEREF _Toc492600431 \h </w:instrText>
        </w:r>
      </w:ins>
      <w:r>
        <w:rPr>
          <w:noProof/>
        </w:rPr>
      </w:r>
      <w:r>
        <w:rPr>
          <w:noProof/>
        </w:rPr>
        <w:fldChar w:fldCharType="separate"/>
      </w:r>
      <w:ins w:id="278" w:author="Likhita Sanapa Prabhakar" w:date="2017-09-08T02:15:00Z">
        <w:r>
          <w:rPr>
            <w:noProof/>
          </w:rPr>
          <w:t>12</w:t>
        </w:r>
        <w:r>
          <w:rPr>
            <w:noProof/>
          </w:rPr>
          <w:fldChar w:fldCharType="end"/>
        </w:r>
      </w:ins>
    </w:p>
    <w:p w:rsidR="00561041" w:rsidRDefault="00561041">
      <w:pPr>
        <w:pStyle w:val="TableofFigures"/>
        <w:tabs>
          <w:tab w:val="right" w:leader="dot" w:pos="9350"/>
        </w:tabs>
        <w:rPr>
          <w:ins w:id="279" w:author="Likhita Sanapa Prabhakar" w:date="2017-09-08T02:15:00Z"/>
          <w:rFonts w:asciiTheme="minorHAnsi" w:eastAsiaTheme="minorEastAsia" w:hAnsiTheme="minorHAnsi"/>
          <w:noProof/>
        </w:rPr>
      </w:pPr>
      <w:ins w:id="280" w:author="Likhita Sanapa Prabhakar" w:date="2017-09-08T02:15:00Z">
        <w:r>
          <w:rPr>
            <w:noProof/>
          </w:rPr>
          <w:t>Figure 2</w:t>
        </w:r>
        <w:r>
          <w:rPr>
            <w:noProof/>
          </w:rPr>
          <w:noBreakHyphen/>
          <w:t>17: Snippet of Reducer Class</w:t>
        </w:r>
        <w:r>
          <w:rPr>
            <w:noProof/>
          </w:rPr>
          <w:tab/>
        </w:r>
        <w:r>
          <w:rPr>
            <w:noProof/>
          </w:rPr>
          <w:fldChar w:fldCharType="begin"/>
        </w:r>
        <w:r>
          <w:rPr>
            <w:noProof/>
          </w:rPr>
          <w:instrText xml:space="preserve"> PAGEREF _Toc492600432 \h </w:instrText>
        </w:r>
      </w:ins>
      <w:r>
        <w:rPr>
          <w:noProof/>
        </w:rPr>
      </w:r>
      <w:r>
        <w:rPr>
          <w:noProof/>
        </w:rPr>
        <w:fldChar w:fldCharType="separate"/>
      </w:r>
      <w:ins w:id="281" w:author="Likhita Sanapa Prabhakar" w:date="2017-09-08T02:15:00Z">
        <w:r>
          <w:rPr>
            <w:noProof/>
          </w:rPr>
          <w:t>12</w:t>
        </w:r>
        <w:r>
          <w:rPr>
            <w:noProof/>
          </w:rPr>
          <w:fldChar w:fldCharType="end"/>
        </w:r>
      </w:ins>
    </w:p>
    <w:p w:rsidR="00561041" w:rsidRDefault="00561041">
      <w:pPr>
        <w:pStyle w:val="TableofFigures"/>
        <w:tabs>
          <w:tab w:val="right" w:leader="dot" w:pos="9350"/>
        </w:tabs>
        <w:rPr>
          <w:ins w:id="282" w:author="Likhita Sanapa Prabhakar" w:date="2017-09-08T02:15:00Z"/>
          <w:rFonts w:asciiTheme="minorHAnsi" w:eastAsiaTheme="minorEastAsia" w:hAnsiTheme="minorHAnsi"/>
          <w:noProof/>
        </w:rPr>
      </w:pPr>
      <w:ins w:id="283" w:author="Likhita Sanapa Prabhakar" w:date="2017-09-08T02:15:00Z">
        <w:r>
          <w:rPr>
            <w:noProof/>
          </w:rPr>
          <w:t>Figure 2</w:t>
        </w:r>
        <w:r>
          <w:rPr>
            <w:noProof/>
          </w:rPr>
          <w:noBreakHyphen/>
          <w:t>18: Running Maven Command</w:t>
        </w:r>
        <w:r>
          <w:rPr>
            <w:noProof/>
          </w:rPr>
          <w:tab/>
        </w:r>
        <w:r>
          <w:rPr>
            <w:noProof/>
          </w:rPr>
          <w:fldChar w:fldCharType="begin"/>
        </w:r>
        <w:r>
          <w:rPr>
            <w:noProof/>
          </w:rPr>
          <w:instrText xml:space="preserve"> PAGEREF _Toc492600433 \h </w:instrText>
        </w:r>
      </w:ins>
      <w:r>
        <w:rPr>
          <w:noProof/>
        </w:rPr>
      </w:r>
      <w:r>
        <w:rPr>
          <w:noProof/>
        </w:rPr>
        <w:fldChar w:fldCharType="separate"/>
      </w:r>
      <w:ins w:id="284" w:author="Likhita Sanapa Prabhakar" w:date="2017-09-08T02:15:00Z">
        <w:r>
          <w:rPr>
            <w:noProof/>
          </w:rPr>
          <w:t>13</w:t>
        </w:r>
        <w:r>
          <w:rPr>
            <w:noProof/>
          </w:rPr>
          <w:fldChar w:fldCharType="end"/>
        </w:r>
      </w:ins>
    </w:p>
    <w:p w:rsidR="00561041" w:rsidRDefault="00561041">
      <w:pPr>
        <w:pStyle w:val="TableofFigures"/>
        <w:tabs>
          <w:tab w:val="right" w:leader="dot" w:pos="9350"/>
        </w:tabs>
        <w:rPr>
          <w:ins w:id="285" w:author="Likhita Sanapa Prabhakar" w:date="2017-09-08T02:15:00Z"/>
          <w:rFonts w:asciiTheme="minorHAnsi" w:eastAsiaTheme="minorEastAsia" w:hAnsiTheme="minorHAnsi"/>
          <w:noProof/>
        </w:rPr>
      </w:pPr>
      <w:ins w:id="286" w:author="Likhita Sanapa Prabhakar" w:date="2017-09-08T02:15:00Z">
        <w:r>
          <w:rPr>
            <w:noProof/>
          </w:rPr>
          <w:t>Figure 2</w:t>
        </w:r>
        <w:r>
          <w:rPr>
            <w:noProof/>
          </w:rPr>
          <w:noBreakHyphen/>
          <w:t>19: sample.txt File in HDFS</w:t>
        </w:r>
        <w:r>
          <w:rPr>
            <w:noProof/>
          </w:rPr>
          <w:tab/>
        </w:r>
        <w:r>
          <w:rPr>
            <w:noProof/>
          </w:rPr>
          <w:fldChar w:fldCharType="begin"/>
        </w:r>
        <w:r>
          <w:rPr>
            <w:noProof/>
          </w:rPr>
          <w:instrText xml:space="preserve"> PAGEREF _Toc492600434 \h </w:instrText>
        </w:r>
      </w:ins>
      <w:r>
        <w:rPr>
          <w:noProof/>
        </w:rPr>
      </w:r>
      <w:r>
        <w:rPr>
          <w:noProof/>
        </w:rPr>
        <w:fldChar w:fldCharType="separate"/>
      </w:r>
      <w:ins w:id="287" w:author="Likhita Sanapa Prabhakar" w:date="2017-09-08T02:15:00Z">
        <w:r>
          <w:rPr>
            <w:noProof/>
          </w:rPr>
          <w:t>13</w:t>
        </w:r>
        <w:r>
          <w:rPr>
            <w:noProof/>
          </w:rPr>
          <w:fldChar w:fldCharType="end"/>
        </w:r>
      </w:ins>
    </w:p>
    <w:p w:rsidR="00561041" w:rsidRDefault="00561041">
      <w:pPr>
        <w:pStyle w:val="TableofFigures"/>
        <w:tabs>
          <w:tab w:val="right" w:leader="dot" w:pos="9350"/>
        </w:tabs>
        <w:rPr>
          <w:ins w:id="288" w:author="Likhita Sanapa Prabhakar" w:date="2017-09-08T02:15:00Z"/>
          <w:rFonts w:asciiTheme="minorHAnsi" w:eastAsiaTheme="minorEastAsia" w:hAnsiTheme="minorHAnsi"/>
          <w:noProof/>
        </w:rPr>
      </w:pPr>
      <w:ins w:id="289" w:author="Likhita Sanapa Prabhakar" w:date="2017-09-08T02:15:00Z">
        <w:r>
          <w:rPr>
            <w:noProof/>
          </w:rPr>
          <w:t>Figure 2</w:t>
        </w:r>
        <w:r>
          <w:rPr>
            <w:noProof/>
          </w:rPr>
          <w:noBreakHyphen/>
          <w:t>20: Running sample.txt File</w:t>
        </w:r>
        <w:r>
          <w:rPr>
            <w:noProof/>
          </w:rPr>
          <w:tab/>
        </w:r>
        <w:r>
          <w:rPr>
            <w:noProof/>
          </w:rPr>
          <w:fldChar w:fldCharType="begin"/>
        </w:r>
        <w:r>
          <w:rPr>
            <w:noProof/>
          </w:rPr>
          <w:instrText xml:space="preserve"> PAGEREF _Toc492600435 \h </w:instrText>
        </w:r>
      </w:ins>
      <w:r>
        <w:rPr>
          <w:noProof/>
        </w:rPr>
      </w:r>
      <w:r>
        <w:rPr>
          <w:noProof/>
        </w:rPr>
        <w:fldChar w:fldCharType="separate"/>
      </w:r>
      <w:ins w:id="290" w:author="Likhita Sanapa Prabhakar" w:date="2017-09-08T02:15:00Z">
        <w:r>
          <w:rPr>
            <w:noProof/>
          </w:rPr>
          <w:t>13</w:t>
        </w:r>
        <w:r>
          <w:rPr>
            <w:noProof/>
          </w:rPr>
          <w:fldChar w:fldCharType="end"/>
        </w:r>
      </w:ins>
    </w:p>
    <w:p w:rsidR="00561041" w:rsidRDefault="00561041">
      <w:pPr>
        <w:pStyle w:val="TableofFigures"/>
        <w:tabs>
          <w:tab w:val="right" w:leader="dot" w:pos="9350"/>
        </w:tabs>
        <w:rPr>
          <w:ins w:id="291" w:author="Likhita Sanapa Prabhakar" w:date="2017-09-08T02:15:00Z"/>
          <w:rFonts w:asciiTheme="minorHAnsi" w:eastAsiaTheme="minorEastAsia" w:hAnsiTheme="minorHAnsi"/>
          <w:noProof/>
        </w:rPr>
      </w:pPr>
      <w:ins w:id="292" w:author="Likhita Sanapa Prabhakar" w:date="2017-09-08T02:15:00Z">
        <w:r>
          <w:rPr>
            <w:noProof/>
          </w:rPr>
          <w:t>Figure 2</w:t>
        </w:r>
        <w:r>
          <w:rPr>
            <w:noProof/>
          </w:rPr>
          <w:noBreakHyphen/>
          <w:t>21: Output of sample.txt File</w:t>
        </w:r>
        <w:r>
          <w:rPr>
            <w:noProof/>
          </w:rPr>
          <w:tab/>
        </w:r>
        <w:r>
          <w:rPr>
            <w:noProof/>
          </w:rPr>
          <w:fldChar w:fldCharType="begin"/>
        </w:r>
        <w:r>
          <w:rPr>
            <w:noProof/>
          </w:rPr>
          <w:instrText xml:space="preserve"> PAGEREF _Toc492600436 \h </w:instrText>
        </w:r>
      </w:ins>
      <w:r>
        <w:rPr>
          <w:noProof/>
        </w:rPr>
      </w:r>
      <w:r>
        <w:rPr>
          <w:noProof/>
        </w:rPr>
        <w:fldChar w:fldCharType="separate"/>
      </w:r>
      <w:ins w:id="293" w:author="Likhita Sanapa Prabhakar" w:date="2017-09-08T02:15:00Z">
        <w:r>
          <w:rPr>
            <w:noProof/>
          </w:rPr>
          <w:t>14</w:t>
        </w:r>
        <w:r>
          <w:rPr>
            <w:noProof/>
          </w:rPr>
          <w:fldChar w:fldCharType="end"/>
        </w:r>
      </w:ins>
    </w:p>
    <w:p w:rsidR="00561041" w:rsidRDefault="00561041">
      <w:pPr>
        <w:pStyle w:val="TableofFigures"/>
        <w:tabs>
          <w:tab w:val="right" w:leader="dot" w:pos="9350"/>
        </w:tabs>
        <w:rPr>
          <w:ins w:id="294" w:author="Likhita Sanapa Prabhakar" w:date="2017-09-08T02:15:00Z"/>
          <w:rFonts w:asciiTheme="minorHAnsi" w:eastAsiaTheme="minorEastAsia" w:hAnsiTheme="minorHAnsi"/>
          <w:noProof/>
        </w:rPr>
      </w:pPr>
      <w:ins w:id="295" w:author="Likhita Sanapa Prabhakar" w:date="2017-09-08T02:15:00Z">
        <w:r>
          <w:rPr>
            <w:noProof/>
          </w:rPr>
          <w:t>Figure 2</w:t>
        </w:r>
        <w:r>
          <w:rPr>
            <w:noProof/>
          </w:rPr>
          <w:noBreakHyphen/>
          <w:t>22: Home Page of Head Plugin</w:t>
        </w:r>
        <w:r>
          <w:rPr>
            <w:noProof/>
          </w:rPr>
          <w:tab/>
        </w:r>
        <w:r>
          <w:rPr>
            <w:noProof/>
          </w:rPr>
          <w:fldChar w:fldCharType="begin"/>
        </w:r>
        <w:r>
          <w:rPr>
            <w:noProof/>
          </w:rPr>
          <w:instrText xml:space="preserve"> PAGEREF _Toc492600437 \h </w:instrText>
        </w:r>
      </w:ins>
      <w:r>
        <w:rPr>
          <w:noProof/>
        </w:rPr>
      </w:r>
      <w:r>
        <w:rPr>
          <w:noProof/>
        </w:rPr>
        <w:fldChar w:fldCharType="separate"/>
      </w:r>
      <w:ins w:id="296" w:author="Likhita Sanapa Prabhakar" w:date="2017-09-08T02:15:00Z">
        <w:r>
          <w:rPr>
            <w:noProof/>
          </w:rPr>
          <w:t>15</w:t>
        </w:r>
        <w:r>
          <w:rPr>
            <w:noProof/>
          </w:rPr>
          <w:fldChar w:fldCharType="end"/>
        </w:r>
      </w:ins>
    </w:p>
    <w:p w:rsidR="00561041" w:rsidRDefault="00561041">
      <w:pPr>
        <w:pStyle w:val="TableofFigures"/>
        <w:tabs>
          <w:tab w:val="right" w:leader="dot" w:pos="9350"/>
        </w:tabs>
        <w:rPr>
          <w:ins w:id="297" w:author="Likhita Sanapa Prabhakar" w:date="2017-09-08T02:15:00Z"/>
          <w:rFonts w:asciiTheme="minorHAnsi" w:eastAsiaTheme="minorEastAsia" w:hAnsiTheme="minorHAnsi"/>
          <w:noProof/>
        </w:rPr>
      </w:pPr>
      <w:ins w:id="298" w:author="Likhita Sanapa Prabhakar" w:date="2017-09-08T02:15:00Z">
        <w:r>
          <w:rPr>
            <w:noProof/>
          </w:rPr>
          <w:t>Figure 2</w:t>
        </w:r>
        <w:r>
          <w:rPr>
            <w:noProof/>
          </w:rPr>
          <w:noBreakHyphen/>
          <w:t>23: Marvel Dashboard</w:t>
        </w:r>
        <w:r>
          <w:rPr>
            <w:noProof/>
          </w:rPr>
          <w:tab/>
        </w:r>
        <w:r>
          <w:rPr>
            <w:noProof/>
          </w:rPr>
          <w:fldChar w:fldCharType="begin"/>
        </w:r>
        <w:r>
          <w:rPr>
            <w:noProof/>
          </w:rPr>
          <w:instrText xml:space="preserve"> PAGEREF _Toc492600438 \h </w:instrText>
        </w:r>
      </w:ins>
      <w:r>
        <w:rPr>
          <w:noProof/>
        </w:rPr>
      </w:r>
      <w:r>
        <w:rPr>
          <w:noProof/>
        </w:rPr>
        <w:fldChar w:fldCharType="separate"/>
      </w:r>
      <w:ins w:id="299" w:author="Likhita Sanapa Prabhakar" w:date="2017-09-08T02:15:00Z">
        <w:r>
          <w:rPr>
            <w:noProof/>
          </w:rPr>
          <w:t>16</w:t>
        </w:r>
        <w:r>
          <w:rPr>
            <w:noProof/>
          </w:rPr>
          <w:fldChar w:fldCharType="end"/>
        </w:r>
      </w:ins>
    </w:p>
    <w:p w:rsidR="00561041" w:rsidRDefault="00561041">
      <w:pPr>
        <w:pStyle w:val="TableofFigures"/>
        <w:tabs>
          <w:tab w:val="right" w:leader="dot" w:pos="9350"/>
        </w:tabs>
        <w:rPr>
          <w:ins w:id="300" w:author="Likhita Sanapa Prabhakar" w:date="2017-09-08T02:15:00Z"/>
          <w:rFonts w:asciiTheme="minorHAnsi" w:eastAsiaTheme="minorEastAsia" w:hAnsiTheme="minorHAnsi"/>
          <w:noProof/>
        </w:rPr>
      </w:pPr>
      <w:ins w:id="301" w:author="Likhita Sanapa Prabhakar" w:date="2017-09-08T02:15:00Z">
        <w:r>
          <w:rPr>
            <w:noProof/>
          </w:rPr>
          <w:t>Figure 2</w:t>
        </w:r>
        <w:r>
          <w:rPr>
            <w:noProof/>
          </w:rPr>
          <w:noBreakHyphen/>
          <w:t>24: Marvel-Sense Dashboard</w:t>
        </w:r>
        <w:r>
          <w:rPr>
            <w:noProof/>
          </w:rPr>
          <w:tab/>
        </w:r>
        <w:r>
          <w:rPr>
            <w:noProof/>
          </w:rPr>
          <w:fldChar w:fldCharType="begin"/>
        </w:r>
        <w:r>
          <w:rPr>
            <w:noProof/>
          </w:rPr>
          <w:instrText xml:space="preserve"> PAGEREF _Toc492600439 \h </w:instrText>
        </w:r>
      </w:ins>
      <w:r>
        <w:rPr>
          <w:noProof/>
        </w:rPr>
      </w:r>
      <w:r>
        <w:rPr>
          <w:noProof/>
        </w:rPr>
        <w:fldChar w:fldCharType="separate"/>
      </w:r>
      <w:ins w:id="302" w:author="Likhita Sanapa Prabhakar" w:date="2017-09-08T02:15:00Z">
        <w:r>
          <w:rPr>
            <w:noProof/>
          </w:rPr>
          <w:t>17</w:t>
        </w:r>
        <w:r>
          <w:rPr>
            <w:noProof/>
          </w:rPr>
          <w:fldChar w:fldCharType="end"/>
        </w:r>
      </w:ins>
    </w:p>
    <w:p w:rsidR="00561041" w:rsidRDefault="00561041">
      <w:pPr>
        <w:pStyle w:val="TableofFigures"/>
        <w:tabs>
          <w:tab w:val="right" w:leader="dot" w:pos="9350"/>
        </w:tabs>
        <w:rPr>
          <w:ins w:id="303" w:author="Likhita Sanapa Prabhakar" w:date="2017-09-08T02:15:00Z"/>
          <w:rFonts w:asciiTheme="minorHAnsi" w:eastAsiaTheme="minorEastAsia" w:hAnsiTheme="minorHAnsi"/>
          <w:noProof/>
        </w:rPr>
      </w:pPr>
      <w:ins w:id="304" w:author="Likhita Sanapa Prabhakar" w:date="2017-09-08T02:15:00Z">
        <w:r>
          <w:rPr>
            <w:noProof/>
          </w:rPr>
          <w:t>Figure 2</w:t>
        </w:r>
        <w:r>
          <w:rPr>
            <w:noProof/>
          </w:rPr>
          <w:noBreakHyphen/>
          <w:t>25: Twitter Dataset</w:t>
        </w:r>
        <w:r>
          <w:rPr>
            <w:noProof/>
          </w:rPr>
          <w:tab/>
        </w:r>
        <w:r>
          <w:rPr>
            <w:noProof/>
          </w:rPr>
          <w:fldChar w:fldCharType="begin"/>
        </w:r>
        <w:r>
          <w:rPr>
            <w:noProof/>
          </w:rPr>
          <w:instrText xml:space="preserve"> PAGEREF _Toc492600440 \h </w:instrText>
        </w:r>
      </w:ins>
      <w:r>
        <w:rPr>
          <w:noProof/>
        </w:rPr>
      </w:r>
      <w:r>
        <w:rPr>
          <w:noProof/>
        </w:rPr>
        <w:fldChar w:fldCharType="separate"/>
      </w:r>
      <w:ins w:id="305" w:author="Likhita Sanapa Prabhakar" w:date="2017-09-08T02:15:00Z">
        <w:r>
          <w:rPr>
            <w:noProof/>
          </w:rPr>
          <w:t>18</w:t>
        </w:r>
        <w:r>
          <w:rPr>
            <w:noProof/>
          </w:rPr>
          <w:fldChar w:fldCharType="end"/>
        </w:r>
      </w:ins>
    </w:p>
    <w:p w:rsidR="00561041" w:rsidRDefault="00561041">
      <w:pPr>
        <w:pStyle w:val="TableofFigures"/>
        <w:tabs>
          <w:tab w:val="right" w:leader="dot" w:pos="9350"/>
        </w:tabs>
        <w:rPr>
          <w:ins w:id="306" w:author="Likhita Sanapa Prabhakar" w:date="2017-09-08T02:15:00Z"/>
          <w:rFonts w:asciiTheme="minorHAnsi" w:eastAsiaTheme="minorEastAsia" w:hAnsiTheme="minorHAnsi"/>
          <w:noProof/>
        </w:rPr>
      </w:pPr>
      <w:ins w:id="307" w:author="Likhita Sanapa Prabhakar" w:date="2017-09-08T02:15:00Z">
        <w:r>
          <w:rPr>
            <w:noProof/>
          </w:rPr>
          <w:t>Figure 2</w:t>
        </w:r>
        <w:r>
          <w:rPr>
            <w:noProof/>
          </w:rPr>
          <w:noBreakHyphen/>
          <w:t>26: Tweets2ESMapper Class Snippet</w:t>
        </w:r>
        <w:r>
          <w:rPr>
            <w:noProof/>
          </w:rPr>
          <w:tab/>
        </w:r>
        <w:r>
          <w:rPr>
            <w:noProof/>
          </w:rPr>
          <w:fldChar w:fldCharType="begin"/>
        </w:r>
        <w:r>
          <w:rPr>
            <w:noProof/>
          </w:rPr>
          <w:instrText xml:space="preserve"> PAGEREF _Toc492600441 \h </w:instrText>
        </w:r>
      </w:ins>
      <w:r>
        <w:rPr>
          <w:noProof/>
        </w:rPr>
      </w:r>
      <w:r>
        <w:rPr>
          <w:noProof/>
        </w:rPr>
        <w:fldChar w:fldCharType="separate"/>
      </w:r>
      <w:ins w:id="308" w:author="Likhita Sanapa Prabhakar" w:date="2017-09-08T02:15:00Z">
        <w:r>
          <w:rPr>
            <w:noProof/>
          </w:rPr>
          <w:t>18</w:t>
        </w:r>
        <w:r>
          <w:rPr>
            <w:noProof/>
          </w:rPr>
          <w:fldChar w:fldCharType="end"/>
        </w:r>
      </w:ins>
    </w:p>
    <w:p w:rsidR="00561041" w:rsidRDefault="00561041">
      <w:pPr>
        <w:pStyle w:val="TableofFigures"/>
        <w:tabs>
          <w:tab w:val="right" w:leader="dot" w:pos="9350"/>
        </w:tabs>
        <w:rPr>
          <w:ins w:id="309" w:author="Likhita Sanapa Prabhakar" w:date="2017-09-08T02:15:00Z"/>
          <w:rFonts w:asciiTheme="minorHAnsi" w:eastAsiaTheme="minorEastAsia" w:hAnsiTheme="minorHAnsi"/>
          <w:noProof/>
        </w:rPr>
      </w:pPr>
      <w:ins w:id="310" w:author="Likhita Sanapa Prabhakar" w:date="2017-09-08T02:15:00Z">
        <w:r>
          <w:rPr>
            <w:noProof/>
          </w:rPr>
          <w:t>Figure 2</w:t>
        </w:r>
        <w:r>
          <w:rPr>
            <w:noProof/>
          </w:rPr>
          <w:noBreakHyphen/>
          <w:t>27: Running tweets2es Jar File</w:t>
        </w:r>
        <w:r>
          <w:rPr>
            <w:noProof/>
          </w:rPr>
          <w:tab/>
        </w:r>
        <w:r>
          <w:rPr>
            <w:noProof/>
          </w:rPr>
          <w:fldChar w:fldCharType="begin"/>
        </w:r>
        <w:r>
          <w:rPr>
            <w:noProof/>
          </w:rPr>
          <w:instrText xml:space="preserve"> PAGEREF _Toc492600442 \h </w:instrText>
        </w:r>
      </w:ins>
      <w:r>
        <w:rPr>
          <w:noProof/>
        </w:rPr>
      </w:r>
      <w:r>
        <w:rPr>
          <w:noProof/>
        </w:rPr>
        <w:fldChar w:fldCharType="separate"/>
      </w:r>
      <w:ins w:id="311" w:author="Likhita Sanapa Prabhakar" w:date="2017-09-08T02:15:00Z">
        <w:r>
          <w:rPr>
            <w:noProof/>
          </w:rPr>
          <w:t>18</w:t>
        </w:r>
        <w:r>
          <w:rPr>
            <w:noProof/>
          </w:rPr>
          <w:fldChar w:fldCharType="end"/>
        </w:r>
      </w:ins>
    </w:p>
    <w:p w:rsidR="00561041" w:rsidRDefault="00561041">
      <w:pPr>
        <w:pStyle w:val="TableofFigures"/>
        <w:tabs>
          <w:tab w:val="right" w:leader="dot" w:pos="9350"/>
        </w:tabs>
        <w:rPr>
          <w:ins w:id="312" w:author="Likhita Sanapa Prabhakar" w:date="2017-09-08T02:15:00Z"/>
          <w:rFonts w:asciiTheme="minorHAnsi" w:eastAsiaTheme="minorEastAsia" w:hAnsiTheme="minorHAnsi"/>
          <w:noProof/>
        </w:rPr>
      </w:pPr>
      <w:ins w:id="313" w:author="Likhita Sanapa Prabhakar" w:date="2017-09-08T02:15:00Z">
        <w:r>
          <w:rPr>
            <w:noProof/>
          </w:rPr>
          <w:t>Figure 2</w:t>
        </w:r>
        <w:r>
          <w:rPr>
            <w:noProof/>
          </w:rPr>
          <w:noBreakHyphen/>
          <w:t>28: Tweets2hdfsMapper Class Snippet</w:t>
        </w:r>
        <w:r>
          <w:rPr>
            <w:noProof/>
          </w:rPr>
          <w:tab/>
        </w:r>
        <w:r>
          <w:rPr>
            <w:noProof/>
          </w:rPr>
          <w:fldChar w:fldCharType="begin"/>
        </w:r>
        <w:r>
          <w:rPr>
            <w:noProof/>
          </w:rPr>
          <w:instrText xml:space="preserve"> PAGEREF _Toc492600443 \h </w:instrText>
        </w:r>
      </w:ins>
      <w:r>
        <w:rPr>
          <w:noProof/>
        </w:rPr>
      </w:r>
      <w:r>
        <w:rPr>
          <w:noProof/>
        </w:rPr>
        <w:fldChar w:fldCharType="separate"/>
      </w:r>
      <w:ins w:id="314" w:author="Likhita Sanapa Prabhakar" w:date="2017-09-08T02:15:00Z">
        <w:r>
          <w:rPr>
            <w:noProof/>
          </w:rPr>
          <w:t>19</w:t>
        </w:r>
        <w:r>
          <w:rPr>
            <w:noProof/>
          </w:rPr>
          <w:fldChar w:fldCharType="end"/>
        </w:r>
      </w:ins>
    </w:p>
    <w:p w:rsidR="00561041" w:rsidRDefault="00561041">
      <w:pPr>
        <w:pStyle w:val="TableofFigures"/>
        <w:tabs>
          <w:tab w:val="right" w:leader="dot" w:pos="9350"/>
        </w:tabs>
        <w:rPr>
          <w:ins w:id="315" w:author="Likhita Sanapa Prabhakar" w:date="2017-09-08T02:15:00Z"/>
          <w:rFonts w:asciiTheme="minorHAnsi" w:eastAsiaTheme="minorEastAsia" w:hAnsiTheme="minorHAnsi"/>
          <w:noProof/>
        </w:rPr>
      </w:pPr>
      <w:ins w:id="316" w:author="Likhita Sanapa Prabhakar" w:date="2017-09-08T02:15:00Z">
        <w:r>
          <w:rPr>
            <w:noProof/>
          </w:rPr>
          <w:t>Figure 2</w:t>
        </w:r>
        <w:r>
          <w:rPr>
            <w:noProof/>
          </w:rPr>
          <w:noBreakHyphen/>
          <w:t>29: Running tweets2hdfs Jar File</w:t>
        </w:r>
        <w:r>
          <w:rPr>
            <w:noProof/>
          </w:rPr>
          <w:tab/>
        </w:r>
        <w:r>
          <w:rPr>
            <w:noProof/>
          </w:rPr>
          <w:fldChar w:fldCharType="begin"/>
        </w:r>
        <w:r>
          <w:rPr>
            <w:noProof/>
          </w:rPr>
          <w:instrText xml:space="preserve"> PAGEREF _Toc492600444 \h </w:instrText>
        </w:r>
      </w:ins>
      <w:r>
        <w:rPr>
          <w:noProof/>
        </w:rPr>
      </w:r>
      <w:r>
        <w:rPr>
          <w:noProof/>
        </w:rPr>
        <w:fldChar w:fldCharType="separate"/>
      </w:r>
      <w:ins w:id="317" w:author="Likhita Sanapa Prabhakar" w:date="2017-09-08T02:15:00Z">
        <w:r>
          <w:rPr>
            <w:noProof/>
          </w:rPr>
          <w:t>19</w:t>
        </w:r>
        <w:r>
          <w:rPr>
            <w:noProof/>
          </w:rPr>
          <w:fldChar w:fldCharType="end"/>
        </w:r>
      </w:ins>
    </w:p>
    <w:p w:rsidR="00561041" w:rsidRDefault="00561041">
      <w:pPr>
        <w:pStyle w:val="TableofFigures"/>
        <w:tabs>
          <w:tab w:val="right" w:leader="dot" w:pos="9350"/>
        </w:tabs>
        <w:rPr>
          <w:ins w:id="318" w:author="Likhita Sanapa Prabhakar" w:date="2017-09-08T02:15:00Z"/>
          <w:rFonts w:asciiTheme="minorHAnsi" w:eastAsiaTheme="minorEastAsia" w:hAnsiTheme="minorHAnsi"/>
          <w:noProof/>
        </w:rPr>
      </w:pPr>
      <w:ins w:id="319" w:author="Likhita Sanapa Prabhakar" w:date="2017-09-08T02:15:00Z">
        <w:r>
          <w:rPr>
            <w:noProof/>
          </w:rPr>
          <w:t>Figure 2</w:t>
        </w:r>
        <w:r>
          <w:rPr>
            <w:noProof/>
          </w:rPr>
          <w:noBreakHyphen/>
          <w:t>30: Results of Twitter Data</w:t>
        </w:r>
        <w:r>
          <w:rPr>
            <w:noProof/>
          </w:rPr>
          <w:tab/>
        </w:r>
        <w:r>
          <w:rPr>
            <w:noProof/>
          </w:rPr>
          <w:fldChar w:fldCharType="begin"/>
        </w:r>
        <w:r>
          <w:rPr>
            <w:noProof/>
          </w:rPr>
          <w:instrText xml:space="preserve"> PAGEREF _Toc492600445 \h </w:instrText>
        </w:r>
      </w:ins>
      <w:r>
        <w:rPr>
          <w:noProof/>
        </w:rPr>
      </w:r>
      <w:r>
        <w:rPr>
          <w:noProof/>
        </w:rPr>
        <w:fldChar w:fldCharType="separate"/>
      </w:r>
      <w:ins w:id="320" w:author="Likhita Sanapa Prabhakar" w:date="2017-09-08T02:15:00Z">
        <w:r>
          <w:rPr>
            <w:noProof/>
          </w:rPr>
          <w:t>20</w:t>
        </w:r>
        <w:r>
          <w:rPr>
            <w:noProof/>
          </w:rPr>
          <w:fldChar w:fldCharType="end"/>
        </w:r>
      </w:ins>
    </w:p>
    <w:p w:rsidR="00561041" w:rsidRDefault="00561041">
      <w:pPr>
        <w:pStyle w:val="TableofFigures"/>
        <w:tabs>
          <w:tab w:val="right" w:leader="dot" w:pos="9350"/>
        </w:tabs>
        <w:rPr>
          <w:ins w:id="321" w:author="Likhita Sanapa Prabhakar" w:date="2017-09-08T02:15:00Z"/>
          <w:rFonts w:asciiTheme="minorHAnsi" w:eastAsiaTheme="minorEastAsia" w:hAnsiTheme="minorHAnsi"/>
          <w:noProof/>
        </w:rPr>
      </w:pPr>
      <w:ins w:id="322" w:author="Likhita Sanapa Prabhakar" w:date="2017-09-08T02:15:00Z">
        <w:r>
          <w:rPr>
            <w:noProof/>
          </w:rPr>
          <w:t>Figure 2</w:t>
        </w:r>
        <w:r>
          <w:rPr>
            <w:noProof/>
          </w:rPr>
          <w:noBreakHyphen/>
          <w:t>31: Tweets data in HDFS</w:t>
        </w:r>
        <w:r>
          <w:rPr>
            <w:noProof/>
          </w:rPr>
          <w:tab/>
        </w:r>
        <w:r>
          <w:rPr>
            <w:noProof/>
          </w:rPr>
          <w:fldChar w:fldCharType="begin"/>
        </w:r>
        <w:r>
          <w:rPr>
            <w:noProof/>
          </w:rPr>
          <w:instrText xml:space="preserve"> PAGEREF _Toc492600446 \h </w:instrText>
        </w:r>
      </w:ins>
      <w:r>
        <w:rPr>
          <w:noProof/>
        </w:rPr>
      </w:r>
      <w:r>
        <w:rPr>
          <w:noProof/>
        </w:rPr>
        <w:fldChar w:fldCharType="separate"/>
      </w:r>
      <w:ins w:id="323" w:author="Likhita Sanapa Prabhakar" w:date="2017-09-08T02:15:00Z">
        <w:r>
          <w:rPr>
            <w:noProof/>
          </w:rPr>
          <w:t>21</w:t>
        </w:r>
        <w:r>
          <w:rPr>
            <w:noProof/>
          </w:rPr>
          <w:fldChar w:fldCharType="end"/>
        </w:r>
      </w:ins>
    </w:p>
    <w:p w:rsidR="00561041" w:rsidRDefault="00561041">
      <w:pPr>
        <w:pStyle w:val="TableofFigures"/>
        <w:tabs>
          <w:tab w:val="right" w:leader="dot" w:pos="9350"/>
        </w:tabs>
        <w:rPr>
          <w:ins w:id="324" w:author="Likhita Sanapa Prabhakar" w:date="2017-09-08T02:15:00Z"/>
          <w:rFonts w:asciiTheme="minorHAnsi" w:eastAsiaTheme="minorEastAsia" w:hAnsiTheme="minorHAnsi"/>
          <w:noProof/>
        </w:rPr>
      </w:pPr>
      <w:ins w:id="325" w:author="Likhita Sanapa Prabhakar" w:date="2017-09-08T02:15:00Z">
        <w:r>
          <w:rPr>
            <w:noProof/>
          </w:rPr>
          <w:t>Figure 2</w:t>
        </w:r>
        <w:r>
          <w:rPr>
            <w:noProof/>
          </w:rPr>
          <w:noBreakHyphen/>
          <w:t>32: Verifying the Tweet Content</w:t>
        </w:r>
        <w:r>
          <w:rPr>
            <w:noProof/>
          </w:rPr>
          <w:tab/>
        </w:r>
        <w:r>
          <w:rPr>
            <w:noProof/>
          </w:rPr>
          <w:fldChar w:fldCharType="begin"/>
        </w:r>
        <w:r>
          <w:rPr>
            <w:noProof/>
          </w:rPr>
          <w:instrText xml:space="preserve"> PAGEREF _Toc492600447 \h </w:instrText>
        </w:r>
      </w:ins>
      <w:r>
        <w:rPr>
          <w:noProof/>
        </w:rPr>
      </w:r>
      <w:r>
        <w:rPr>
          <w:noProof/>
        </w:rPr>
        <w:fldChar w:fldCharType="separate"/>
      </w:r>
      <w:ins w:id="326" w:author="Likhita Sanapa Prabhakar" w:date="2017-09-08T02:15:00Z">
        <w:r>
          <w:rPr>
            <w:noProof/>
          </w:rPr>
          <w:t>21</w:t>
        </w:r>
        <w:r>
          <w:rPr>
            <w:noProof/>
          </w:rPr>
          <w:fldChar w:fldCharType="end"/>
        </w:r>
      </w:ins>
    </w:p>
    <w:p w:rsidR="00561041" w:rsidRDefault="00561041">
      <w:pPr>
        <w:pStyle w:val="TableofFigures"/>
        <w:tabs>
          <w:tab w:val="right" w:leader="dot" w:pos="9350"/>
        </w:tabs>
        <w:rPr>
          <w:ins w:id="327" w:author="Likhita Sanapa Prabhakar" w:date="2017-09-08T02:15:00Z"/>
          <w:rFonts w:asciiTheme="minorHAnsi" w:eastAsiaTheme="minorEastAsia" w:hAnsiTheme="minorHAnsi"/>
          <w:noProof/>
        </w:rPr>
      </w:pPr>
      <w:ins w:id="328" w:author="Likhita Sanapa Prabhakar" w:date="2017-09-08T02:15:00Z">
        <w:r>
          <w:rPr>
            <w:noProof/>
          </w:rPr>
          <w:t>Figure 2</w:t>
        </w:r>
        <w:r>
          <w:rPr>
            <w:noProof/>
          </w:rPr>
          <w:noBreakHyphen/>
          <w:t>33: Creating Index in Elasticsearch</w:t>
        </w:r>
        <w:r>
          <w:rPr>
            <w:noProof/>
          </w:rPr>
          <w:tab/>
        </w:r>
        <w:r>
          <w:rPr>
            <w:noProof/>
          </w:rPr>
          <w:fldChar w:fldCharType="begin"/>
        </w:r>
        <w:r>
          <w:rPr>
            <w:noProof/>
          </w:rPr>
          <w:instrText xml:space="preserve"> PAGEREF _Toc492600448 \h </w:instrText>
        </w:r>
      </w:ins>
      <w:r>
        <w:rPr>
          <w:noProof/>
        </w:rPr>
      </w:r>
      <w:r>
        <w:rPr>
          <w:noProof/>
        </w:rPr>
        <w:fldChar w:fldCharType="separate"/>
      </w:r>
      <w:ins w:id="329" w:author="Likhita Sanapa Prabhakar" w:date="2017-09-08T02:15:00Z">
        <w:r>
          <w:rPr>
            <w:noProof/>
          </w:rPr>
          <w:t>22</w:t>
        </w:r>
        <w:r>
          <w:rPr>
            <w:noProof/>
          </w:rPr>
          <w:fldChar w:fldCharType="end"/>
        </w:r>
      </w:ins>
    </w:p>
    <w:p w:rsidR="00561041" w:rsidRDefault="00561041">
      <w:pPr>
        <w:pStyle w:val="TableofFigures"/>
        <w:tabs>
          <w:tab w:val="right" w:leader="dot" w:pos="9350"/>
        </w:tabs>
        <w:rPr>
          <w:ins w:id="330" w:author="Likhita Sanapa Prabhakar" w:date="2017-09-08T02:15:00Z"/>
          <w:rFonts w:asciiTheme="minorHAnsi" w:eastAsiaTheme="minorEastAsia" w:hAnsiTheme="minorHAnsi"/>
          <w:noProof/>
        </w:rPr>
      </w:pPr>
      <w:ins w:id="331" w:author="Likhita Sanapa Prabhakar" w:date="2017-09-08T02:15:00Z">
        <w:r>
          <w:rPr>
            <w:noProof/>
          </w:rPr>
          <w:t>Figure 2</w:t>
        </w:r>
        <w:r>
          <w:rPr>
            <w:noProof/>
          </w:rPr>
          <w:noBreakHyphen/>
          <w:t>34: Retrieving Data from Elasticsearch Index</w:t>
        </w:r>
        <w:r>
          <w:rPr>
            <w:noProof/>
          </w:rPr>
          <w:tab/>
        </w:r>
        <w:r>
          <w:rPr>
            <w:noProof/>
          </w:rPr>
          <w:fldChar w:fldCharType="begin"/>
        </w:r>
        <w:r>
          <w:rPr>
            <w:noProof/>
          </w:rPr>
          <w:instrText xml:space="preserve"> PAGEREF _Toc492600449 \h </w:instrText>
        </w:r>
      </w:ins>
      <w:r>
        <w:rPr>
          <w:noProof/>
        </w:rPr>
      </w:r>
      <w:r>
        <w:rPr>
          <w:noProof/>
        </w:rPr>
        <w:fldChar w:fldCharType="separate"/>
      </w:r>
      <w:ins w:id="332" w:author="Likhita Sanapa Prabhakar" w:date="2017-09-08T02:15:00Z">
        <w:r>
          <w:rPr>
            <w:noProof/>
          </w:rPr>
          <w:t>22</w:t>
        </w:r>
        <w:r>
          <w:rPr>
            <w:noProof/>
          </w:rPr>
          <w:fldChar w:fldCharType="end"/>
        </w:r>
      </w:ins>
    </w:p>
    <w:p w:rsidR="00561041" w:rsidRDefault="00561041">
      <w:pPr>
        <w:pStyle w:val="TableofFigures"/>
        <w:tabs>
          <w:tab w:val="right" w:leader="dot" w:pos="9350"/>
        </w:tabs>
        <w:rPr>
          <w:ins w:id="333" w:author="Likhita Sanapa Prabhakar" w:date="2017-09-08T02:15:00Z"/>
          <w:rFonts w:asciiTheme="minorHAnsi" w:eastAsiaTheme="minorEastAsia" w:hAnsiTheme="minorHAnsi"/>
          <w:noProof/>
        </w:rPr>
      </w:pPr>
      <w:ins w:id="334" w:author="Likhita Sanapa Prabhakar" w:date="2017-09-08T02:15:00Z">
        <w:r>
          <w:rPr>
            <w:noProof/>
          </w:rPr>
          <w:t>Figure 2</w:t>
        </w:r>
        <w:r>
          <w:rPr>
            <w:noProof/>
          </w:rPr>
          <w:noBreakHyphen/>
          <w:t>35: Updating Elasticsearch Document</w:t>
        </w:r>
        <w:r>
          <w:rPr>
            <w:noProof/>
          </w:rPr>
          <w:tab/>
        </w:r>
        <w:r>
          <w:rPr>
            <w:noProof/>
          </w:rPr>
          <w:fldChar w:fldCharType="begin"/>
        </w:r>
        <w:r>
          <w:rPr>
            <w:noProof/>
          </w:rPr>
          <w:instrText xml:space="preserve"> PAGEREF _Toc492600450 \h </w:instrText>
        </w:r>
      </w:ins>
      <w:r>
        <w:rPr>
          <w:noProof/>
        </w:rPr>
      </w:r>
      <w:r>
        <w:rPr>
          <w:noProof/>
        </w:rPr>
        <w:fldChar w:fldCharType="separate"/>
      </w:r>
      <w:ins w:id="335" w:author="Likhita Sanapa Prabhakar" w:date="2017-09-08T02:15:00Z">
        <w:r>
          <w:rPr>
            <w:noProof/>
          </w:rPr>
          <w:t>22</w:t>
        </w:r>
        <w:r>
          <w:rPr>
            <w:noProof/>
          </w:rPr>
          <w:fldChar w:fldCharType="end"/>
        </w:r>
      </w:ins>
    </w:p>
    <w:p w:rsidR="00561041" w:rsidRDefault="00561041">
      <w:pPr>
        <w:pStyle w:val="TableofFigures"/>
        <w:tabs>
          <w:tab w:val="right" w:leader="dot" w:pos="9350"/>
        </w:tabs>
        <w:rPr>
          <w:ins w:id="336" w:author="Likhita Sanapa Prabhakar" w:date="2017-09-08T02:15:00Z"/>
          <w:rFonts w:asciiTheme="minorHAnsi" w:eastAsiaTheme="minorEastAsia" w:hAnsiTheme="minorHAnsi"/>
          <w:noProof/>
        </w:rPr>
      </w:pPr>
      <w:ins w:id="337" w:author="Likhita Sanapa Prabhakar" w:date="2017-09-08T02:15:00Z">
        <w:r>
          <w:rPr>
            <w:noProof/>
          </w:rPr>
          <w:t>Figure 2</w:t>
        </w:r>
        <w:r>
          <w:rPr>
            <w:noProof/>
          </w:rPr>
          <w:noBreakHyphen/>
          <w:t>36: Deleting Data from Elasticsearch Index</w:t>
        </w:r>
        <w:r>
          <w:rPr>
            <w:noProof/>
          </w:rPr>
          <w:tab/>
        </w:r>
        <w:r>
          <w:rPr>
            <w:noProof/>
          </w:rPr>
          <w:fldChar w:fldCharType="begin"/>
        </w:r>
        <w:r>
          <w:rPr>
            <w:noProof/>
          </w:rPr>
          <w:instrText xml:space="preserve"> PAGEREF _Toc492600451 \h </w:instrText>
        </w:r>
      </w:ins>
      <w:r>
        <w:rPr>
          <w:noProof/>
        </w:rPr>
      </w:r>
      <w:r>
        <w:rPr>
          <w:noProof/>
        </w:rPr>
        <w:fldChar w:fldCharType="separate"/>
      </w:r>
      <w:ins w:id="338" w:author="Likhita Sanapa Prabhakar" w:date="2017-09-08T02:15:00Z">
        <w:r>
          <w:rPr>
            <w:noProof/>
          </w:rPr>
          <w:t>23</w:t>
        </w:r>
        <w:r>
          <w:rPr>
            <w:noProof/>
          </w:rPr>
          <w:fldChar w:fldCharType="end"/>
        </w:r>
      </w:ins>
    </w:p>
    <w:p w:rsidR="00561041" w:rsidRDefault="00561041">
      <w:pPr>
        <w:pStyle w:val="TableofFigures"/>
        <w:tabs>
          <w:tab w:val="right" w:leader="dot" w:pos="9350"/>
        </w:tabs>
        <w:rPr>
          <w:ins w:id="339" w:author="Likhita Sanapa Prabhakar" w:date="2017-09-08T02:15:00Z"/>
          <w:rFonts w:asciiTheme="minorHAnsi" w:eastAsiaTheme="minorEastAsia" w:hAnsiTheme="minorHAnsi"/>
          <w:noProof/>
        </w:rPr>
      </w:pPr>
      <w:ins w:id="340" w:author="Likhita Sanapa Prabhakar" w:date="2017-09-08T02:15:00Z">
        <w:r>
          <w:rPr>
            <w:noProof/>
          </w:rPr>
          <w:t>Figure 2</w:t>
        </w:r>
        <w:r>
          <w:rPr>
            <w:noProof/>
          </w:rPr>
          <w:noBreakHyphen/>
          <w:t>37: Output of Mappings</w:t>
        </w:r>
        <w:r>
          <w:rPr>
            <w:noProof/>
          </w:rPr>
          <w:tab/>
        </w:r>
        <w:r>
          <w:rPr>
            <w:noProof/>
          </w:rPr>
          <w:fldChar w:fldCharType="begin"/>
        </w:r>
        <w:r>
          <w:rPr>
            <w:noProof/>
          </w:rPr>
          <w:instrText xml:space="preserve"> PAGEREF _Toc492600452 \h </w:instrText>
        </w:r>
      </w:ins>
      <w:r>
        <w:rPr>
          <w:noProof/>
        </w:rPr>
      </w:r>
      <w:r>
        <w:rPr>
          <w:noProof/>
        </w:rPr>
        <w:fldChar w:fldCharType="separate"/>
      </w:r>
      <w:ins w:id="341" w:author="Likhita Sanapa Prabhakar" w:date="2017-09-08T02:15:00Z">
        <w:r>
          <w:rPr>
            <w:noProof/>
          </w:rPr>
          <w:t>23</w:t>
        </w:r>
        <w:r>
          <w:rPr>
            <w:noProof/>
          </w:rPr>
          <w:fldChar w:fldCharType="end"/>
        </w:r>
      </w:ins>
    </w:p>
    <w:p w:rsidR="00561041" w:rsidRDefault="00561041">
      <w:pPr>
        <w:pStyle w:val="TableofFigures"/>
        <w:tabs>
          <w:tab w:val="right" w:leader="dot" w:pos="9350"/>
        </w:tabs>
        <w:rPr>
          <w:ins w:id="342" w:author="Likhita Sanapa Prabhakar" w:date="2017-09-08T02:15:00Z"/>
          <w:rFonts w:asciiTheme="minorHAnsi" w:eastAsiaTheme="minorEastAsia" w:hAnsiTheme="minorHAnsi"/>
          <w:noProof/>
        </w:rPr>
      </w:pPr>
      <w:ins w:id="343" w:author="Likhita Sanapa Prabhakar" w:date="2017-09-08T02:15:00Z">
        <w:r>
          <w:rPr>
            <w:noProof/>
          </w:rPr>
          <w:t>Figure 2</w:t>
        </w:r>
        <w:r>
          <w:rPr>
            <w:noProof/>
          </w:rPr>
          <w:noBreakHyphen/>
          <w:t>38: Kibana Installation</w:t>
        </w:r>
        <w:r>
          <w:rPr>
            <w:noProof/>
          </w:rPr>
          <w:tab/>
        </w:r>
        <w:r>
          <w:rPr>
            <w:noProof/>
          </w:rPr>
          <w:fldChar w:fldCharType="begin"/>
        </w:r>
        <w:r>
          <w:rPr>
            <w:noProof/>
          </w:rPr>
          <w:instrText xml:space="preserve"> PAGEREF _Toc492600453 \h </w:instrText>
        </w:r>
      </w:ins>
      <w:r>
        <w:rPr>
          <w:noProof/>
        </w:rPr>
      </w:r>
      <w:r>
        <w:rPr>
          <w:noProof/>
        </w:rPr>
        <w:fldChar w:fldCharType="separate"/>
      </w:r>
      <w:ins w:id="344" w:author="Likhita Sanapa Prabhakar" w:date="2017-09-08T02:15:00Z">
        <w:r>
          <w:rPr>
            <w:noProof/>
          </w:rPr>
          <w:t>25</w:t>
        </w:r>
        <w:r>
          <w:rPr>
            <w:noProof/>
          </w:rPr>
          <w:fldChar w:fldCharType="end"/>
        </w:r>
      </w:ins>
    </w:p>
    <w:p w:rsidR="00561041" w:rsidRDefault="00561041">
      <w:pPr>
        <w:pStyle w:val="TableofFigures"/>
        <w:tabs>
          <w:tab w:val="right" w:leader="dot" w:pos="9350"/>
        </w:tabs>
        <w:rPr>
          <w:ins w:id="345" w:author="Likhita Sanapa Prabhakar" w:date="2017-09-08T02:15:00Z"/>
          <w:rFonts w:asciiTheme="minorHAnsi" w:eastAsiaTheme="minorEastAsia" w:hAnsiTheme="minorHAnsi"/>
          <w:noProof/>
        </w:rPr>
      </w:pPr>
      <w:ins w:id="346" w:author="Likhita Sanapa Prabhakar" w:date="2017-09-08T02:15:00Z">
        <w:r>
          <w:rPr>
            <w:noProof/>
          </w:rPr>
          <w:t>Figure 2</w:t>
        </w:r>
        <w:r>
          <w:rPr>
            <w:noProof/>
          </w:rPr>
          <w:noBreakHyphen/>
          <w:t>39: Snippet of Consumer Complaints Data</w:t>
        </w:r>
        <w:r>
          <w:rPr>
            <w:noProof/>
          </w:rPr>
          <w:tab/>
        </w:r>
        <w:r>
          <w:rPr>
            <w:noProof/>
          </w:rPr>
          <w:fldChar w:fldCharType="begin"/>
        </w:r>
        <w:r>
          <w:rPr>
            <w:noProof/>
          </w:rPr>
          <w:instrText xml:space="preserve"> PAGEREF _Toc492600454 \h </w:instrText>
        </w:r>
      </w:ins>
      <w:r>
        <w:rPr>
          <w:noProof/>
        </w:rPr>
      </w:r>
      <w:r>
        <w:rPr>
          <w:noProof/>
        </w:rPr>
        <w:fldChar w:fldCharType="separate"/>
      </w:r>
      <w:ins w:id="347" w:author="Likhita Sanapa Prabhakar" w:date="2017-09-08T02:15:00Z">
        <w:r>
          <w:rPr>
            <w:noProof/>
          </w:rPr>
          <w:t>25</w:t>
        </w:r>
        <w:r>
          <w:rPr>
            <w:noProof/>
          </w:rPr>
          <w:fldChar w:fldCharType="end"/>
        </w:r>
      </w:ins>
    </w:p>
    <w:p w:rsidR="00561041" w:rsidRDefault="00561041">
      <w:pPr>
        <w:pStyle w:val="TableofFigures"/>
        <w:tabs>
          <w:tab w:val="right" w:leader="dot" w:pos="9350"/>
        </w:tabs>
        <w:rPr>
          <w:ins w:id="348" w:author="Likhita Sanapa Prabhakar" w:date="2017-09-08T02:15:00Z"/>
          <w:rFonts w:asciiTheme="minorHAnsi" w:eastAsiaTheme="minorEastAsia" w:hAnsiTheme="minorHAnsi"/>
          <w:noProof/>
        </w:rPr>
      </w:pPr>
      <w:ins w:id="349" w:author="Likhita Sanapa Prabhakar" w:date="2017-09-08T02:15:00Z">
        <w:r>
          <w:rPr>
            <w:noProof/>
          </w:rPr>
          <w:t>Figure 2</w:t>
        </w:r>
        <w:r>
          <w:rPr>
            <w:noProof/>
          </w:rPr>
          <w:noBreakHyphen/>
          <w:t>40: Mapper Class Snippet</w:t>
        </w:r>
        <w:r>
          <w:rPr>
            <w:noProof/>
          </w:rPr>
          <w:tab/>
        </w:r>
        <w:r>
          <w:rPr>
            <w:noProof/>
          </w:rPr>
          <w:fldChar w:fldCharType="begin"/>
        </w:r>
        <w:r>
          <w:rPr>
            <w:noProof/>
          </w:rPr>
          <w:instrText xml:space="preserve"> PAGEREF _Toc492600455 \h </w:instrText>
        </w:r>
      </w:ins>
      <w:r>
        <w:rPr>
          <w:noProof/>
        </w:rPr>
      </w:r>
      <w:r>
        <w:rPr>
          <w:noProof/>
        </w:rPr>
        <w:fldChar w:fldCharType="separate"/>
      </w:r>
      <w:ins w:id="350" w:author="Likhita Sanapa Prabhakar" w:date="2017-09-08T02:15:00Z">
        <w:r>
          <w:rPr>
            <w:noProof/>
          </w:rPr>
          <w:t>26</w:t>
        </w:r>
        <w:r>
          <w:rPr>
            <w:noProof/>
          </w:rPr>
          <w:fldChar w:fldCharType="end"/>
        </w:r>
      </w:ins>
    </w:p>
    <w:p w:rsidR="00561041" w:rsidRDefault="00561041">
      <w:pPr>
        <w:pStyle w:val="TableofFigures"/>
        <w:tabs>
          <w:tab w:val="right" w:leader="dot" w:pos="9350"/>
        </w:tabs>
        <w:rPr>
          <w:ins w:id="351" w:author="Likhita Sanapa Prabhakar" w:date="2017-09-08T02:15:00Z"/>
          <w:rFonts w:asciiTheme="minorHAnsi" w:eastAsiaTheme="minorEastAsia" w:hAnsiTheme="minorHAnsi"/>
          <w:noProof/>
        </w:rPr>
      </w:pPr>
      <w:ins w:id="352" w:author="Likhita Sanapa Prabhakar" w:date="2017-09-08T02:15:00Z">
        <w:r>
          <w:rPr>
            <w:noProof/>
          </w:rPr>
          <w:t>Figure 2</w:t>
        </w:r>
        <w:r>
          <w:rPr>
            <w:noProof/>
          </w:rPr>
          <w:noBreakHyphen/>
          <w:t>41: Running the Complaints Jar File</w:t>
        </w:r>
        <w:r>
          <w:rPr>
            <w:noProof/>
          </w:rPr>
          <w:tab/>
        </w:r>
        <w:r>
          <w:rPr>
            <w:noProof/>
          </w:rPr>
          <w:fldChar w:fldCharType="begin"/>
        </w:r>
        <w:r>
          <w:rPr>
            <w:noProof/>
          </w:rPr>
          <w:instrText xml:space="preserve"> PAGEREF _Toc492600456 \h </w:instrText>
        </w:r>
      </w:ins>
      <w:r>
        <w:rPr>
          <w:noProof/>
        </w:rPr>
      </w:r>
      <w:r>
        <w:rPr>
          <w:noProof/>
        </w:rPr>
        <w:fldChar w:fldCharType="separate"/>
      </w:r>
      <w:ins w:id="353" w:author="Likhita Sanapa Prabhakar" w:date="2017-09-08T02:15:00Z">
        <w:r>
          <w:rPr>
            <w:noProof/>
          </w:rPr>
          <w:t>26</w:t>
        </w:r>
        <w:r>
          <w:rPr>
            <w:noProof/>
          </w:rPr>
          <w:fldChar w:fldCharType="end"/>
        </w:r>
      </w:ins>
    </w:p>
    <w:p w:rsidR="00561041" w:rsidRDefault="00561041">
      <w:pPr>
        <w:pStyle w:val="TableofFigures"/>
        <w:tabs>
          <w:tab w:val="right" w:leader="dot" w:pos="9350"/>
        </w:tabs>
        <w:rPr>
          <w:ins w:id="354" w:author="Likhita Sanapa Prabhakar" w:date="2017-09-08T02:15:00Z"/>
          <w:rFonts w:asciiTheme="minorHAnsi" w:eastAsiaTheme="minorEastAsia" w:hAnsiTheme="minorHAnsi"/>
          <w:noProof/>
        </w:rPr>
      </w:pPr>
      <w:ins w:id="355" w:author="Likhita Sanapa Prabhakar" w:date="2017-09-08T02:15:00Z">
        <w:r>
          <w:rPr>
            <w:noProof/>
          </w:rPr>
          <w:t>Figure 2</w:t>
        </w:r>
        <w:r>
          <w:rPr>
            <w:noProof/>
          </w:rPr>
          <w:noBreakHyphen/>
          <w:t>42: Output of the Jar File</w:t>
        </w:r>
        <w:r>
          <w:rPr>
            <w:noProof/>
          </w:rPr>
          <w:tab/>
        </w:r>
        <w:r>
          <w:rPr>
            <w:noProof/>
          </w:rPr>
          <w:fldChar w:fldCharType="begin"/>
        </w:r>
        <w:r>
          <w:rPr>
            <w:noProof/>
          </w:rPr>
          <w:instrText xml:space="preserve"> PAGEREF _Toc492600457 \h </w:instrText>
        </w:r>
      </w:ins>
      <w:r>
        <w:rPr>
          <w:noProof/>
        </w:rPr>
      </w:r>
      <w:r>
        <w:rPr>
          <w:noProof/>
        </w:rPr>
        <w:fldChar w:fldCharType="separate"/>
      </w:r>
      <w:ins w:id="356" w:author="Likhita Sanapa Prabhakar" w:date="2017-09-08T02:15:00Z">
        <w:r>
          <w:rPr>
            <w:noProof/>
          </w:rPr>
          <w:t>27</w:t>
        </w:r>
        <w:r>
          <w:rPr>
            <w:noProof/>
          </w:rPr>
          <w:fldChar w:fldCharType="end"/>
        </w:r>
      </w:ins>
    </w:p>
    <w:p w:rsidR="00561041" w:rsidRDefault="00561041">
      <w:pPr>
        <w:pStyle w:val="TableofFigures"/>
        <w:tabs>
          <w:tab w:val="right" w:leader="dot" w:pos="9350"/>
        </w:tabs>
        <w:rPr>
          <w:ins w:id="357" w:author="Likhita Sanapa Prabhakar" w:date="2017-09-08T02:15:00Z"/>
          <w:rFonts w:asciiTheme="minorHAnsi" w:eastAsiaTheme="minorEastAsia" w:hAnsiTheme="minorHAnsi"/>
          <w:noProof/>
        </w:rPr>
      </w:pPr>
      <w:ins w:id="358" w:author="Likhita Sanapa Prabhakar" w:date="2017-09-08T02:15:00Z">
        <w:r>
          <w:rPr>
            <w:noProof/>
          </w:rPr>
          <w:t>Figure 2</w:t>
        </w:r>
        <w:r>
          <w:rPr>
            <w:noProof/>
          </w:rPr>
          <w:noBreakHyphen/>
          <w:t>43: Kibana Interface</w:t>
        </w:r>
        <w:r>
          <w:rPr>
            <w:noProof/>
          </w:rPr>
          <w:tab/>
        </w:r>
        <w:r>
          <w:rPr>
            <w:noProof/>
          </w:rPr>
          <w:fldChar w:fldCharType="begin"/>
        </w:r>
        <w:r>
          <w:rPr>
            <w:noProof/>
          </w:rPr>
          <w:instrText xml:space="preserve"> PAGEREF _Toc492600458 \h </w:instrText>
        </w:r>
      </w:ins>
      <w:r>
        <w:rPr>
          <w:noProof/>
        </w:rPr>
      </w:r>
      <w:r>
        <w:rPr>
          <w:noProof/>
        </w:rPr>
        <w:fldChar w:fldCharType="separate"/>
      </w:r>
      <w:ins w:id="359" w:author="Likhita Sanapa Prabhakar" w:date="2017-09-08T02:15:00Z">
        <w:r>
          <w:rPr>
            <w:noProof/>
          </w:rPr>
          <w:t>28</w:t>
        </w:r>
        <w:r>
          <w:rPr>
            <w:noProof/>
          </w:rPr>
          <w:fldChar w:fldCharType="end"/>
        </w:r>
      </w:ins>
    </w:p>
    <w:p w:rsidR="00561041" w:rsidRDefault="00561041">
      <w:pPr>
        <w:pStyle w:val="TableofFigures"/>
        <w:tabs>
          <w:tab w:val="right" w:leader="dot" w:pos="9350"/>
        </w:tabs>
        <w:rPr>
          <w:ins w:id="360" w:author="Likhita Sanapa Prabhakar" w:date="2017-09-08T02:15:00Z"/>
          <w:rFonts w:asciiTheme="minorHAnsi" w:eastAsiaTheme="minorEastAsia" w:hAnsiTheme="minorHAnsi"/>
          <w:noProof/>
        </w:rPr>
      </w:pPr>
      <w:ins w:id="361" w:author="Likhita Sanapa Prabhakar" w:date="2017-09-08T02:15:00Z">
        <w:r>
          <w:rPr>
            <w:noProof/>
          </w:rPr>
          <w:t>Figure 2</w:t>
        </w:r>
        <w:r>
          <w:rPr>
            <w:noProof/>
          </w:rPr>
          <w:noBreakHyphen/>
          <w:t>44: Visualization of the Consumer Data</w:t>
        </w:r>
        <w:r>
          <w:rPr>
            <w:noProof/>
          </w:rPr>
          <w:tab/>
        </w:r>
        <w:r>
          <w:rPr>
            <w:noProof/>
          </w:rPr>
          <w:fldChar w:fldCharType="begin"/>
        </w:r>
        <w:r>
          <w:rPr>
            <w:noProof/>
          </w:rPr>
          <w:instrText xml:space="preserve"> PAGEREF _Toc492600459 \h </w:instrText>
        </w:r>
      </w:ins>
      <w:r>
        <w:rPr>
          <w:noProof/>
        </w:rPr>
      </w:r>
      <w:r>
        <w:rPr>
          <w:noProof/>
        </w:rPr>
        <w:fldChar w:fldCharType="separate"/>
      </w:r>
      <w:ins w:id="362" w:author="Likhita Sanapa Prabhakar" w:date="2017-09-08T02:15:00Z">
        <w:r>
          <w:rPr>
            <w:noProof/>
          </w:rPr>
          <w:t>28</w:t>
        </w:r>
        <w:r>
          <w:rPr>
            <w:noProof/>
          </w:rPr>
          <w:fldChar w:fldCharType="end"/>
        </w:r>
      </w:ins>
    </w:p>
    <w:p w:rsidR="00561041" w:rsidRDefault="00561041">
      <w:pPr>
        <w:pStyle w:val="TableofFigures"/>
        <w:tabs>
          <w:tab w:val="right" w:leader="dot" w:pos="9350"/>
        </w:tabs>
        <w:rPr>
          <w:ins w:id="363" w:author="Likhita Sanapa Prabhakar" w:date="2017-09-08T02:15:00Z"/>
          <w:rFonts w:asciiTheme="minorHAnsi" w:eastAsiaTheme="minorEastAsia" w:hAnsiTheme="minorHAnsi"/>
          <w:noProof/>
        </w:rPr>
      </w:pPr>
      <w:ins w:id="364" w:author="Likhita Sanapa Prabhakar" w:date="2017-09-08T02:15:00Z">
        <w:r>
          <w:rPr>
            <w:noProof/>
          </w:rPr>
          <w:lastRenderedPageBreak/>
          <w:t>Figure 2</w:t>
        </w:r>
        <w:r>
          <w:rPr>
            <w:noProof/>
          </w:rPr>
          <w:noBreakHyphen/>
          <w:t>45: Visualization Options on Kibana</w:t>
        </w:r>
        <w:r>
          <w:rPr>
            <w:noProof/>
          </w:rPr>
          <w:tab/>
        </w:r>
        <w:r>
          <w:rPr>
            <w:noProof/>
          </w:rPr>
          <w:fldChar w:fldCharType="begin"/>
        </w:r>
        <w:r>
          <w:rPr>
            <w:noProof/>
          </w:rPr>
          <w:instrText xml:space="preserve"> PAGEREF _Toc492600460 \h </w:instrText>
        </w:r>
      </w:ins>
      <w:r>
        <w:rPr>
          <w:noProof/>
        </w:rPr>
      </w:r>
      <w:r>
        <w:rPr>
          <w:noProof/>
        </w:rPr>
        <w:fldChar w:fldCharType="separate"/>
      </w:r>
      <w:ins w:id="365" w:author="Likhita Sanapa Prabhakar" w:date="2017-09-08T02:15:00Z">
        <w:r>
          <w:rPr>
            <w:noProof/>
          </w:rPr>
          <w:t>29</w:t>
        </w:r>
        <w:r>
          <w:rPr>
            <w:noProof/>
          </w:rPr>
          <w:fldChar w:fldCharType="end"/>
        </w:r>
      </w:ins>
    </w:p>
    <w:p w:rsidR="00561041" w:rsidRDefault="00561041">
      <w:pPr>
        <w:pStyle w:val="TableofFigures"/>
        <w:tabs>
          <w:tab w:val="right" w:leader="dot" w:pos="9350"/>
        </w:tabs>
        <w:rPr>
          <w:ins w:id="366" w:author="Likhita Sanapa Prabhakar" w:date="2017-09-08T02:15:00Z"/>
          <w:rFonts w:asciiTheme="minorHAnsi" w:eastAsiaTheme="minorEastAsia" w:hAnsiTheme="minorHAnsi"/>
          <w:noProof/>
        </w:rPr>
      </w:pPr>
      <w:ins w:id="367" w:author="Likhita Sanapa Prabhakar" w:date="2017-09-08T02:15:00Z">
        <w:r>
          <w:rPr>
            <w:noProof/>
          </w:rPr>
          <w:t>Figure 2</w:t>
        </w:r>
        <w:r>
          <w:rPr>
            <w:noProof/>
          </w:rPr>
          <w:noBreakHyphen/>
          <w:t>46: Visualization of Consumer Complaints on Kibana Pie Chart</w:t>
        </w:r>
        <w:r>
          <w:rPr>
            <w:noProof/>
          </w:rPr>
          <w:tab/>
        </w:r>
        <w:r>
          <w:rPr>
            <w:noProof/>
          </w:rPr>
          <w:fldChar w:fldCharType="begin"/>
        </w:r>
        <w:r>
          <w:rPr>
            <w:noProof/>
          </w:rPr>
          <w:instrText xml:space="preserve"> PAGEREF _Toc492600461 \h </w:instrText>
        </w:r>
      </w:ins>
      <w:r>
        <w:rPr>
          <w:noProof/>
        </w:rPr>
      </w:r>
      <w:r>
        <w:rPr>
          <w:noProof/>
        </w:rPr>
        <w:fldChar w:fldCharType="separate"/>
      </w:r>
      <w:ins w:id="368" w:author="Likhita Sanapa Prabhakar" w:date="2017-09-08T02:15:00Z">
        <w:r>
          <w:rPr>
            <w:noProof/>
          </w:rPr>
          <w:t>30</w:t>
        </w:r>
        <w:r>
          <w:rPr>
            <w:noProof/>
          </w:rPr>
          <w:fldChar w:fldCharType="end"/>
        </w:r>
      </w:ins>
    </w:p>
    <w:p w:rsidR="00561041" w:rsidRDefault="00561041">
      <w:pPr>
        <w:pStyle w:val="TableofFigures"/>
        <w:tabs>
          <w:tab w:val="right" w:leader="dot" w:pos="9350"/>
        </w:tabs>
        <w:rPr>
          <w:ins w:id="369" w:author="Likhita Sanapa Prabhakar" w:date="2017-09-08T02:15:00Z"/>
          <w:rFonts w:asciiTheme="minorHAnsi" w:eastAsiaTheme="minorEastAsia" w:hAnsiTheme="minorHAnsi"/>
          <w:noProof/>
        </w:rPr>
      </w:pPr>
      <w:ins w:id="370" w:author="Likhita Sanapa Prabhakar" w:date="2017-09-08T02:15:00Z">
        <w:r>
          <w:rPr>
            <w:noProof/>
          </w:rPr>
          <w:t>Figure 2</w:t>
        </w:r>
        <w:r>
          <w:rPr>
            <w:noProof/>
          </w:rPr>
          <w:noBreakHyphen/>
          <w:t>47: Stacked Bar Chart Visualization of Consumer Complaints</w:t>
        </w:r>
        <w:r>
          <w:rPr>
            <w:noProof/>
          </w:rPr>
          <w:tab/>
        </w:r>
        <w:r>
          <w:rPr>
            <w:noProof/>
          </w:rPr>
          <w:fldChar w:fldCharType="begin"/>
        </w:r>
        <w:r>
          <w:rPr>
            <w:noProof/>
          </w:rPr>
          <w:instrText xml:space="preserve"> PAGEREF _Toc492600462 \h </w:instrText>
        </w:r>
      </w:ins>
      <w:r>
        <w:rPr>
          <w:noProof/>
        </w:rPr>
      </w:r>
      <w:r>
        <w:rPr>
          <w:noProof/>
        </w:rPr>
        <w:fldChar w:fldCharType="separate"/>
      </w:r>
      <w:ins w:id="371" w:author="Likhita Sanapa Prabhakar" w:date="2017-09-08T02:15:00Z">
        <w:r>
          <w:rPr>
            <w:noProof/>
          </w:rPr>
          <w:t>31</w:t>
        </w:r>
        <w:r>
          <w:rPr>
            <w:noProof/>
          </w:rPr>
          <w:fldChar w:fldCharType="end"/>
        </w:r>
      </w:ins>
    </w:p>
    <w:p w:rsidR="00561041" w:rsidRDefault="00561041">
      <w:pPr>
        <w:pStyle w:val="TableofFigures"/>
        <w:tabs>
          <w:tab w:val="right" w:leader="dot" w:pos="9350"/>
        </w:tabs>
        <w:rPr>
          <w:ins w:id="372" w:author="Likhita Sanapa Prabhakar" w:date="2017-09-08T02:15:00Z"/>
          <w:rFonts w:asciiTheme="minorHAnsi" w:eastAsiaTheme="minorEastAsia" w:hAnsiTheme="minorHAnsi"/>
          <w:noProof/>
        </w:rPr>
      </w:pPr>
      <w:ins w:id="373" w:author="Likhita Sanapa Prabhakar" w:date="2017-09-08T02:15:00Z">
        <w:r>
          <w:rPr>
            <w:noProof/>
          </w:rPr>
          <w:t>Figure 2</w:t>
        </w:r>
        <w:r>
          <w:rPr>
            <w:noProof/>
          </w:rPr>
          <w:noBreakHyphen/>
          <w:t>48: Histogram Visualization of Consumer Complaints</w:t>
        </w:r>
        <w:r>
          <w:rPr>
            <w:noProof/>
          </w:rPr>
          <w:tab/>
        </w:r>
        <w:r>
          <w:rPr>
            <w:noProof/>
          </w:rPr>
          <w:fldChar w:fldCharType="begin"/>
        </w:r>
        <w:r>
          <w:rPr>
            <w:noProof/>
          </w:rPr>
          <w:instrText xml:space="preserve"> PAGEREF _Toc492600463 \h </w:instrText>
        </w:r>
      </w:ins>
      <w:r>
        <w:rPr>
          <w:noProof/>
        </w:rPr>
      </w:r>
      <w:r>
        <w:rPr>
          <w:noProof/>
        </w:rPr>
        <w:fldChar w:fldCharType="separate"/>
      </w:r>
      <w:ins w:id="374" w:author="Likhita Sanapa Prabhakar" w:date="2017-09-08T02:15:00Z">
        <w:r>
          <w:rPr>
            <w:noProof/>
          </w:rPr>
          <w:t>31</w:t>
        </w:r>
        <w:r>
          <w:rPr>
            <w:noProof/>
          </w:rPr>
          <w:fldChar w:fldCharType="end"/>
        </w:r>
      </w:ins>
    </w:p>
    <w:p w:rsidR="00561041" w:rsidRDefault="00561041">
      <w:pPr>
        <w:pStyle w:val="TableofFigures"/>
        <w:tabs>
          <w:tab w:val="right" w:leader="dot" w:pos="9350"/>
        </w:tabs>
        <w:rPr>
          <w:ins w:id="375" w:author="Likhita Sanapa Prabhakar" w:date="2017-09-08T02:15:00Z"/>
          <w:rFonts w:asciiTheme="minorHAnsi" w:eastAsiaTheme="minorEastAsia" w:hAnsiTheme="minorHAnsi"/>
          <w:noProof/>
        </w:rPr>
      </w:pPr>
      <w:ins w:id="376" w:author="Likhita Sanapa Prabhakar" w:date="2017-09-08T02:15:00Z">
        <w:r>
          <w:rPr>
            <w:noProof/>
          </w:rPr>
          <w:t>Figure 2</w:t>
        </w:r>
        <w:r>
          <w:rPr>
            <w:noProof/>
          </w:rPr>
          <w:noBreakHyphen/>
          <w:t>49: Area Chart Visualization of Consumer Complaints</w:t>
        </w:r>
        <w:r>
          <w:rPr>
            <w:noProof/>
          </w:rPr>
          <w:tab/>
        </w:r>
        <w:r>
          <w:rPr>
            <w:noProof/>
          </w:rPr>
          <w:fldChar w:fldCharType="begin"/>
        </w:r>
        <w:r>
          <w:rPr>
            <w:noProof/>
          </w:rPr>
          <w:instrText xml:space="preserve"> PAGEREF _Toc492600464 \h </w:instrText>
        </w:r>
      </w:ins>
      <w:r>
        <w:rPr>
          <w:noProof/>
        </w:rPr>
      </w:r>
      <w:r>
        <w:rPr>
          <w:noProof/>
        </w:rPr>
        <w:fldChar w:fldCharType="separate"/>
      </w:r>
      <w:ins w:id="377" w:author="Likhita Sanapa Prabhakar" w:date="2017-09-08T02:15:00Z">
        <w:r>
          <w:rPr>
            <w:noProof/>
          </w:rPr>
          <w:t>32</w:t>
        </w:r>
        <w:r>
          <w:rPr>
            <w:noProof/>
          </w:rPr>
          <w:fldChar w:fldCharType="end"/>
        </w:r>
      </w:ins>
    </w:p>
    <w:p w:rsidR="00561041" w:rsidRDefault="00561041">
      <w:pPr>
        <w:pStyle w:val="TableofFigures"/>
        <w:tabs>
          <w:tab w:val="right" w:leader="dot" w:pos="9350"/>
        </w:tabs>
        <w:rPr>
          <w:ins w:id="378" w:author="Likhita Sanapa Prabhakar" w:date="2017-09-08T02:15:00Z"/>
          <w:rFonts w:asciiTheme="minorHAnsi" w:eastAsiaTheme="minorEastAsia" w:hAnsiTheme="minorHAnsi"/>
          <w:noProof/>
        </w:rPr>
      </w:pPr>
      <w:ins w:id="379" w:author="Likhita Sanapa Prabhakar" w:date="2017-09-08T02:15:00Z">
        <w:r>
          <w:rPr>
            <w:noProof/>
          </w:rPr>
          <w:t>Figure 2</w:t>
        </w:r>
        <w:r>
          <w:rPr>
            <w:noProof/>
          </w:rPr>
          <w:noBreakHyphen/>
          <w:t>50: Split Pie Chart Visualization of Consumer Complaints</w:t>
        </w:r>
        <w:r>
          <w:rPr>
            <w:noProof/>
          </w:rPr>
          <w:tab/>
        </w:r>
        <w:r>
          <w:rPr>
            <w:noProof/>
          </w:rPr>
          <w:fldChar w:fldCharType="begin"/>
        </w:r>
        <w:r>
          <w:rPr>
            <w:noProof/>
          </w:rPr>
          <w:instrText xml:space="preserve"> PAGEREF _Toc492600465 \h </w:instrText>
        </w:r>
      </w:ins>
      <w:r>
        <w:rPr>
          <w:noProof/>
        </w:rPr>
      </w:r>
      <w:r>
        <w:rPr>
          <w:noProof/>
        </w:rPr>
        <w:fldChar w:fldCharType="separate"/>
      </w:r>
      <w:ins w:id="380" w:author="Likhita Sanapa Prabhakar" w:date="2017-09-08T02:15:00Z">
        <w:r>
          <w:rPr>
            <w:noProof/>
          </w:rPr>
          <w:t>32</w:t>
        </w:r>
        <w:r>
          <w:rPr>
            <w:noProof/>
          </w:rPr>
          <w:fldChar w:fldCharType="end"/>
        </w:r>
      </w:ins>
    </w:p>
    <w:p w:rsidR="00561041" w:rsidRDefault="00561041">
      <w:pPr>
        <w:pStyle w:val="TableofFigures"/>
        <w:tabs>
          <w:tab w:val="right" w:leader="dot" w:pos="9350"/>
        </w:tabs>
        <w:rPr>
          <w:ins w:id="381" w:author="Likhita Sanapa Prabhakar" w:date="2017-09-08T02:15:00Z"/>
          <w:rFonts w:asciiTheme="minorHAnsi" w:eastAsiaTheme="minorEastAsia" w:hAnsiTheme="minorHAnsi"/>
          <w:noProof/>
        </w:rPr>
      </w:pPr>
      <w:ins w:id="382" w:author="Likhita Sanapa Prabhakar" w:date="2017-09-08T02:15:00Z">
        <w:r>
          <w:rPr>
            <w:noProof/>
          </w:rPr>
          <w:t>Figure 2</w:t>
        </w:r>
        <w:r>
          <w:rPr>
            <w:noProof/>
          </w:rPr>
          <w:noBreakHyphen/>
          <w:t>51: Sun Burst Chart Visualization of Consumer Complaints</w:t>
        </w:r>
        <w:r>
          <w:rPr>
            <w:noProof/>
          </w:rPr>
          <w:tab/>
        </w:r>
        <w:r>
          <w:rPr>
            <w:noProof/>
          </w:rPr>
          <w:fldChar w:fldCharType="begin"/>
        </w:r>
        <w:r>
          <w:rPr>
            <w:noProof/>
          </w:rPr>
          <w:instrText xml:space="preserve"> PAGEREF _Toc492600466 \h </w:instrText>
        </w:r>
      </w:ins>
      <w:r>
        <w:rPr>
          <w:noProof/>
        </w:rPr>
      </w:r>
      <w:r>
        <w:rPr>
          <w:noProof/>
        </w:rPr>
        <w:fldChar w:fldCharType="separate"/>
      </w:r>
      <w:ins w:id="383" w:author="Likhita Sanapa Prabhakar" w:date="2017-09-08T02:15:00Z">
        <w:r>
          <w:rPr>
            <w:noProof/>
          </w:rPr>
          <w:t>33</w:t>
        </w:r>
        <w:r>
          <w:rPr>
            <w:noProof/>
          </w:rPr>
          <w:fldChar w:fldCharType="end"/>
        </w:r>
      </w:ins>
    </w:p>
    <w:p w:rsidR="00561041" w:rsidRDefault="00561041">
      <w:pPr>
        <w:pStyle w:val="TableofFigures"/>
        <w:tabs>
          <w:tab w:val="right" w:leader="dot" w:pos="9350"/>
        </w:tabs>
        <w:rPr>
          <w:ins w:id="384" w:author="Likhita Sanapa Prabhakar" w:date="2017-09-08T02:15:00Z"/>
          <w:rFonts w:asciiTheme="minorHAnsi" w:eastAsiaTheme="minorEastAsia" w:hAnsiTheme="minorHAnsi"/>
          <w:noProof/>
        </w:rPr>
      </w:pPr>
      <w:ins w:id="385" w:author="Likhita Sanapa Prabhakar" w:date="2017-09-08T02:15:00Z">
        <w:r>
          <w:rPr>
            <w:noProof/>
          </w:rPr>
          <w:t>Figure 2</w:t>
        </w:r>
        <w:r>
          <w:rPr>
            <w:noProof/>
          </w:rPr>
          <w:noBreakHyphen/>
          <w:t>52: Geographical Chart Visualization of Consumer Complaints</w:t>
        </w:r>
        <w:r>
          <w:rPr>
            <w:noProof/>
          </w:rPr>
          <w:tab/>
        </w:r>
        <w:r>
          <w:rPr>
            <w:noProof/>
          </w:rPr>
          <w:fldChar w:fldCharType="begin"/>
        </w:r>
        <w:r>
          <w:rPr>
            <w:noProof/>
          </w:rPr>
          <w:instrText xml:space="preserve"> PAGEREF _Toc492600467 \h </w:instrText>
        </w:r>
      </w:ins>
      <w:r>
        <w:rPr>
          <w:noProof/>
        </w:rPr>
      </w:r>
      <w:r>
        <w:rPr>
          <w:noProof/>
        </w:rPr>
        <w:fldChar w:fldCharType="separate"/>
      </w:r>
      <w:ins w:id="386" w:author="Likhita Sanapa Prabhakar" w:date="2017-09-08T02:15:00Z">
        <w:r>
          <w:rPr>
            <w:noProof/>
          </w:rPr>
          <w:t>33</w:t>
        </w:r>
        <w:r>
          <w:rPr>
            <w:noProof/>
          </w:rPr>
          <w:fldChar w:fldCharType="end"/>
        </w:r>
      </w:ins>
    </w:p>
    <w:p w:rsidR="00561041" w:rsidRDefault="00561041">
      <w:pPr>
        <w:pStyle w:val="TableofFigures"/>
        <w:tabs>
          <w:tab w:val="right" w:leader="dot" w:pos="9350"/>
        </w:tabs>
        <w:rPr>
          <w:ins w:id="387" w:author="Likhita Sanapa Prabhakar" w:date="2017-09-08T02:15:00Z"/>
          <w:rFonts w:asciiTheme="minorHAnsi" w:eastAsiaTheme="minorEastAsia" w:hAnsiTheme="minorHAnsi"/>
          <w:noProof/>
        </w:rPr>
      </w:pPr>
      <w:ins w:id="388" w:author="Likhita Sanapa Prabhakar" w:date="2017-09-08T02:15:00Z">
        <w:r>
          <w:rPr>
            <w:noProof/>
          </w:rPr>
          <w:t>Figure 2</w:t>
        </w:r>
        <w:r>
          <w:rPr>
            <w:noProof/>
          </w:rPr>
          <w:noBreakHyphen/>
          <w:t>53: Zookeeper Installation</w:t>
        </w:r>
        <w:r>
          <w:rPr>
            <w:noProof/>
          </w:rPr>
          <w:tab/>
        </w:r>
        <w:r>
          <w:rPr>
            <w:noProof/>
          </w:rPr>
          <w:fldChar w:fldCharType="begin"/>
        </w:r>
        <w:r>
          <w:rPr>
            <w:noProof/>
          </w:rPr>
          <w:instrText xml:space="preserve"> PAGEREF _Toc492600468 \h </w:instrText>
        </w:r>
      </w:ins>
      <w:r>
        <w:rPr>
          <w:noProof/>
        </w:rPr>
      </w:r>
      <w:r>
        <w:rPr>
          <w:noProof/>
        </w:rPr>
        <w:fldChar w:fldCharType="separate"/>
      </w:r>
      <w:ins w:id="389" w:author="Likhita Sanapa Prabhakar" w:date="2017-09-08T02:15:00Z">
        <w:r>
          <w:rPr>
            <w:noProof/>
          </w:rPr>
          <w:t>34</w:t>
        </w:r>
        <w:r>
          <w:rPr>
            <w:noProof/>
          </w:rPr>
          <w:fldChar w:fldCharType="end"/>
        </w:r>
      </w:ins>
    </w:p>
    <w:p w:rsidR="00561041" w:rsidRDefault="00561041">
      <w:pPr>
        <w:pStyle w:val="TableofFigures"/>
        <w:tabs>
          <w:tab w:val="right" w:leader="dot" w:pos="9350"/>
        </w:tabs>
        <w:rPr>
          <w:ins w:id="390" w:author="Likhita Sanapa Prabhakar" w:date="2017-09-08T02:15:00Z"/>
          <w:rFonts w:asciiTheme="minorHAnsi" w:eastAsiaTheme="minorEastAsia" w:hAnsiTheme="minorHAnsi"/>
          <w:noProof/>
        </w:rPr>
      </w:pPr>
      <w:ins w:id="391" w:author="Likhita Sanapa Prabhakar" w:date="2017-09-08T02:15:00Z">
        <w:r>
          <w:rPr>
            <w:noProof/>
          </w:rPr>
          <w:t>Figure 2</w:t>
        </w:r>
        <w:r>
          <w:rPr>
            <w:noProof/>
          </w:rPr>
          <w:noBreakHyphen/>
          <w:t>54: Storm Configuration</w:t>
        </w:r>
        <w:r>
          <w:rPr>
            <w:noProof/>
          </w:rPr>
          <w:tab/>
        </w:r>
        <w:r>
          <w:rPr>
            <w:noProof/>
          </w:rPr>
          <w:fldChar w:fldCharType="begin"/>
        </w:r>
        <w:r>
          <w:rPr>
            <w:noProof/>
          </w:rPr>
          <w:instrText xml:space="preserve"> PAGEREF _Toc492600469 \h </w:instrText>
        </w:r>
      </w:ins>
      <w:r>
        <w:rPr>
          <w:noProof/>
        </w:rPr>
      </w:r>
      <w:r>
        <w:rPr>
          <w:noProof/>
        </w:rPr>
        <w:fldChar w:fldCharType="separate"/>
      </w:r>
      <w:ins w:id="392" w:author="Likhita Sanapa Prabhakar" w:date="2017-09-08T02:15:00Z">
        <w:r>
          <w:rPr>
            <w:noProof/>
          </w:rPr>
          <w:t>35</w:t>
        </w:r>
        <w:r>
          <w:rPr>
            <w:noProof/>
          </w:rPr>
          <w:fldChar w:fldCharType="end"/>
        </w:r>
      </w:ins>
    </w:p>
    <w:p w:rsidR="00561041" w:rsidRDefault="00561041">
      <w:pPr>
        <w:pStyle w:val="TableofFigures"/>
        <w:tabs>
          <w:tab w:val="right" w:leader="dot" w:pos="9350"/>
        </w:tabs>
        <w:rPr>
          <w:ins w:id="393" w:author="Likhita Sanapa Prabhakar" w:date="2017-09-08T02:15:00Z"/>
          <w:rFonts w:asciiTheme="minorHAnsi" w:eastAsiaTheme="minorEastAsia" w:hAnsiTheme="minorHAnsi"/>
          <w:noProof/>
        </w:rPr>
      </w:pPr>
      <w:ins w:id="394" w:author="Likhita Sanapa Prabhakar" w:date="2017-09-08T02:15:00Z">
        <w:r>
          <w:rPr>
            <w:noProof/>
          </w:rPr>
          <w:t>Figure 2</w:t>
        </w:r>
        <w:r>
          <w:rPr>
            <w:noProof/>
          </w:rPr>
          <w:noBreakHyphen/>
          <w:t>55: Starting Zookeeper</w:t>
        </w:r>
        <w:r>
          <w:rPr>
            <w:noProof/>
          </w:rPr>
          <w:tab/>
        </w:r>
        <w:r>
          <w:rPr>
            <w:noProof/>
          </w:rPr>
          <w:fldChar w:fldCharType="begin"/>
        </w:r>
        <w:r>
          <w:rPr>
            <w:noProof/>
          </w:rPr>
          <w:instrText xml:space="preserve"> PAGEREF _Toc492600470 \h </w:instrText>
        </w:r>
      </w:ins>
      <w:r>
        <w:rPr>
          <w:noProof/>
        </w:rPr>
      </w:r>
      <w:r>
        <w:rPr>
          <w:noProof/>
        </w:rPr>
        <w:fldChar w:fldCharType="separate"/>
      </w:r>
      <w:ins w:id="395" w:author="Likhita Sanapa Prabhakar" w:date="2017-09-08T02:15:00Z">
        <w:r>
          <w:rPr>
            <w:noProof/>
          </w:rPr>
          <w:t>35</w:t>
        </w:r>
        <w:r>
          <w:rPr>
            <w:noProof/>
          </w:rPr>
          <w:fldChar w:fldCharType="end"/>
        </w:r>
      </w:ins>
    </w:p>
    <w:p w:rsidR="00561041" w:rsidRDefault="00561041">
      <w:pPr>
        <w:pStyle w:val="TableofFigures"/>
        <w:tabs>
          <w:tab w:val="right" w:leader="dot" w:pos="9350"/>
        </w:tabs>
        <w:rPr>
          <w:ins w:id="396" w:author="Likhita Sanapa Prabhakar" w:date="2017-09-08T02:15:00Z"/>
          <w:rFonts w:asciiTheme="minorHAnsi" w:eastAsiaTheme="minorEastAsia" w:hAnsiTheme="minorHAnsi"/>
          <w:noProof/>
        </w:rPr>
      </w:pPr>
      <w:ins w:id="397" w:author="Likhita Sanapa Prabhakar" w:date="2017-09-08T02:15:00Z">
        <w:r>
          <w:rPr>
            <w:noProof/>
          </w:rPr>
          <w:t>Figure 2</w:t>
        </w:r>
        <w:r>
          <w:rPr>
            <w:noProof/>
          </w:rPr>
          <w:noBreakHyphen/>
          <w:t>56: Starting Nimbus</w:t>
        </w:r>
        <w:r>
          <w:rPr>
            <w:noProof/>
          </w:rPr>
          <w:tab/>
        </w:r>
        <w:r>
          <w:rPr>
            <w:noProof/>
          </w:rPr>
          <w:fldChar w:fldCharType="begin"/>
        </w:r>
        <w:r>
          <w:rPr>
            <w:noProof/>
          </w:rPr>
          <w:instrText xml:space="preserve"> PAGEREF _Toc492600471 \h </w:instrText>
        </w:r>
      </w:ins>
      <w:r>
        <w:rPr>
          <w:noProof/>
        </w:rPr>
      </w:r>
      <w:r>
        <w:rPr>
          <w:noProof/>
        </w:rPr>
        <w:fldChar w:fldCharType="separate"/>
      </w:r>
      <w:ins w:id="398" w:author="Likhita Sanapa Prabhakar" w:date="2017-09-08T02:15:00Z">
        <w:r>
          <w:rPr>
            <w:noProof/>
          </w:rPr>
          <w:t>35</w:t>
        </w:r>
        <w:r>
          <w:rPr>
            <w:noProof/>
          </w:rPr>
          <w:fldChar w:fldCharType="end"/>
        </w:r>
      </w:ins>
    </w:p>
    <w:p w:rsidR="00561041" w:rsidRDefault="00561041">
      <w:pPr>
        <w:pStyle w:val="TableofFigures"/>
        <w:tabs>
          <w:tab w:val="right" w:leader="dot" w:pos="9350"/>
        </w:tabs>
        <w:rPr>
          <w:ins w:id="399" w:author="Likhita Sanapa Prabhakar" w:date="2017-09-08T02:15:00Z"/>
          <w:rFonts w:asciiTheme="minorHAnsi" w:eastAsiaTheme="minorEastAsia" w:hAnsiTheme="minorHAnsi"/>
          <w:noProof/>
        </w:rPr>
      </w:pPr>
      <w:ins w:id="400" w:author="Likhita Sanapa Prabhakar" w:date="2017-09-08T02:15:00Z">
        <w:r>
          <w:rPr>
            <w:noProof/>
          </w:rPr>
          <w:t>Figure 2</w:t>
        </w:r>
        <w:r>
          <w:rPr>
            <w:noProof/>
          </w:rPr>
          <w:noBreakHyphen/>
          <w:t>57: Starting Supervisor</w:t>
        </w:r>
        <w:r>
          <w:rPr>
            <w:noProof/>
          </w:rPr>
          <w:tab/>
        </w:r>
        <w:r>
          <w:rPr>
            <w:noProof/>
          </w:rPr>
          <w:fldChar w:fldCharType="begin"/>
        </w:r>
        <w:r>
          <w:rPr>
            <w:noProof/>
          </w:rPr>
          <w:instrText xml:space="preserve"> PAGEREF _Toc492600472 \h </w:instrText>
        </w:r>
      </w:ins>
      <w:r>
        <w:rPr>
          <w:noProof/>
        </w:rPr>
      </w:r>
      <w:r>
        <w:rPr>
          <w:noProof/>
        </w:rPr>
        <w:fldChar w:fldCharType="separate"/>
      </w:r>
      <w:ins w:id="401" w:author="Likhita Sanapa Prabhakar" w:date="2017-09-08T02:15:00Z">
        <w:r>
          <w:rPr>
            <w:noProof/>
          </w:rPr>
          <w:t>36</w:t>
        </w:r>
        <w:r>
          <w:rPr>
            <w:noProof/>
          </w:rPr>
          <w:fldChar w:fldCharType="end"/>
        </w:r>
      </w:ins>
    </w:p>
    <w:p w:rsidR="00561041" w:rsidRDefault="00561041">
      <w:pPr>
        <w:pStyle w:val="TableofFigures"/>
        <w:tabs>
          <w:tab w:val="right" w:leader="dot" w:pos="9350"/>
        </w:tabs>
        <w:rPr>
          <w:ins w:id="402" w:author="Likhita Sanapa Prabhakar" w:date="2017-09-08T02:15:00Z"/>
          <w:rFonts w:asciiTheme="minorHAnsi" w:eastAsiaTheme="minorEastAsia" w:hAnsiTheme="minorHAnsi"/>
          <w:noProof/>
        </w:rPr>
      </w:pPr>
      <w:ins w:id="403" w:author="Likhita Sanapa Prabhakar" w:date="2017-09-08T02:15:00Z">
        <w:r>
          <w:rPr>
            <w:noProof/>
          </w:rPr>
          <w:t>Figure 2</w:t>
        </w:r>
        <w:r>
          <w:rPr>
            <w:noProof/>
          </w:rPr>
          <w:noBreakHyphen/>
          <w:t>58: Starting Storm UI</w:t>
        </w:r>
        <w:r>
          <w:rPr>
            <w:noProof/>
          </w:rPr>
          <w:tab/>
        </w:r>
        <w:r>
          <w:rPr>
            <w:noProof/>
          </w:rPr>
          <w:fldChar w:fldCharType="begin"/>
        </w:r>
        <w:r>
          <w:rPr>
            <w:noProof/>
          </w:rPr>
          <w:instrText xml:space="preserve"> PAGEREF _Toc492600473 \h </w:instrText>
        </w:r>
      </w:ins>
      <w:r>
        <w:rPr>
          <w:noProof/>
        </w:rPr>
      </w:r>
      <w:r>
        <w:rPr>
          <w:noProof/>
        </w:rPr>
        <w:fldChar w:fldCharType="separate"/>
      </w:r>
      <w:ins w:id="404" w:author="Likhita Sanapa Prabhakar" w:date="2017-09-08T02:15:00Z">
        <w:r>
          <w:rPr>
            <w:noProof/>
          </w:rPr>
          <w:t>36</w:t>
        </w:r>
        <w:r>
          <w:rPr>
            <w:noProof/>
          </w:rPr>
          <w:fldChar w:fldCharType="end"/>
        </w:r>
      </w:ins>
    </w:p>
    <w:p w:rsidR="00561041" w:rsidRDefault="00561041">
      <w:pPr>
        <w:pStyle w:val="TableofFigures"/>
        <w:tabs>
          <w:tab w:val="right" w:leader="dot" w:pos="9350"/>
        </w:tabs>
        <w:rPr>
          <w:ins w:id="405" w:author="Likhita Sanapa Prabhakar" w:date="2017-09-08T02:15:00Z"/>
          <w:rFonts w:asciiTheme="minorHAnsi" w:eastAsiaTheme="minorEastAsia" w:hAnsiTheme="minorHAnsi"/>
          <w:noProof/>
        </w:rPr>
      </w:pPr>
      <w:ins w:id="406" w:author="Likhita Sanapa Prabhakar" w:date="2017-09-08T02:15:00Z">
        <w:r>
          <w:rPr>
            <w:noProof/>
          </w:rPr>
          <w:t>Figure 2</w:t>
        </w:r>
        <w:r>
          <w:rPr>
            <w:noProof/>
          </w:rPr>
          <w:noBreakHyphen/>
          <w:t>59: Command to Check the Status of Daemons</w:t>
        </w:r>
        <w:r>
          <w:rPr>
            <w:noProof/>
          </w:rPr>
          <w:tab/>
        </w:r>
        <w:r>
          <w:rPr>
            <w:noProof/>
          </w:rPr>
          <w:fldChar w:fldCharType="begin"/>
        </w:r>
        <w:r>
          <w:rPr>
            <w:noProof/>
          </w:rPr>
          <w:instrText xml:space="preserve"> PAGEREF _Toc492600474 \h </w:instrText>
        </w:r>
      </w:ins>
      <w:r>
        <w:rPr>
          <w:noProof/>
        </w:rPr>
      </w:r>
      <w:r>
        <w:rPr>
          <w:noProof/>
        </w:rPr>
        <w:fldChar w:fldCharType="separate"/>
      </w:r>
      <w:ins w:id="407" w:author="Likhita Sanapa Prabhakar" w:date="2017-09-08T02:15:00Z">
        <w:r>
          <w:rPr>
            <w:noProof/>
          </w:rPr>
          <w:t>37</w:t>
        </w:r>
        <w:r>
          <w:rPr>
            <w:noProof/>
          </w:rPr>
          <w:fldChar w:fldCharType="end"/>
        </w:r>
      </w:ins>
    </w:p>
    <w:p w:rsidR="00561041" w:rsidRDefault="00561041">
      <w:pPr>
        <w:pStyle w:val="TableofFigures"/>
        <w:tabs>
          <w:tab w:val="right" w:leader="dot" w:pos="9350"/>
        </w:tabs>
        <w:rPr>
          <w:ins w:id="408" w:author="Likhita Sanapa Prabhakar" w:date="2017-09-08T02:15:00Z"/>
          <w:rFonts w:asciiTheme="minorHAnsi" w:eastAsiaTheme="minorEastAsia" w:hAnsiTheme="minorHAnsi"/>
          <w:noProof/>
        </w:rPr>
      </w:pPr>
      <w:ins w:id="409" w:author="Likhita Sanapa Prabhakar" w:date="2017-09-08T02:15:00Z">
        <w:r>
          <w:rPr>
            <w:noProof/>
          </w:rPr>
          <w:t>Figure 2</w:t>
        </w:r>
        <w:r>
          <w:rPr>
            <w:noProof/>
          </w:rPr>
          <w:noBreakHyphen/>
          <w:t>60: Storm UI</w:t>
        </w:r>
        <w:r>
          <w:rPr>
            <w:noProof/>
          </w:rPr>
          <w:tab/>
        </w:r>
        <w:r>
          <w:rPr>
            <w:noProof/>
          </w:rPr>
          <w:fldChar w:fldCharType="begin"/>
        </w:r>
        <w:r>
          <w:rPr>
            <w:noProof/>
          </w:rPr>
          <w:instrText xml:space="preserve"> PAGEREF _Toc492600475 \h </w:instrText>
        </w:r>
      </w:ins>
      <w:r>
        <w:rPr>
          <w:noProof/>
        </w:rPr>
      </w:r>
      <w:r>
        <w:rPr>
          <w:noProof/>
        </w:rPr>
        <w:fldChar w:fldCharType="separate"/>
      </w:r>
      <w:ins w:id="410" w:author="Likhita Sanapa Prabhakar" w:date="2017-09-08T02:15:00Z">
        <w:r>
          <w:rPr>
            <w:noProof/>
          </w:rPr>
          <w:t>37</w:t>
        </w:r>
        <w:r>
          <w:rPr>
            <w:noProof/>
          </w:rPr>
          <w:fldChar w:fldCharType="end"/>
        </w:r>
      </w:ins>
    </w:p>
    <w:p w:rsidR="00561041" w:rsidRDefault="00561041">
      <w:pPr>
        <w:pStyle w:val="TableofFigures"/>
        <w:tabs>
          <w:tab w:val="right" w:leader="dot" w:pos="9350"/>
        </w:tabs>
        <w:rPr>
          <w:ins w:id="411" w:author="Likhita Sanapa Prabhakar" w:date="2017-09-08T02:15:00Z"/>
          <w:rFonts w:asciiTheme="minorHAnsi" w:eastAsiaTheme="minorEastAsia" w:hAnsiTheme="minorHAnsi"/>
          <w:noProof/>
        </w:rPr>
      </w:pPr>
      <w:ins w:id="412" w:author="Likhita Sanapa Prabhakar" w:date="2017-09-08T02:15:00Z">
        <w:r>
          <w:rPr>
            <w:noProof/>
          </w:rPr>
          <w:t>Figure 2</w:t>
        </w:r>
        <w:r>
          <w:rPr>
            <w:noProof/>
          </w:rPr>
          <w:noBreakHyphen/>
          <w:t>61: Snippet of Spout</w:t>
        </w:r>
        <w:r>
          <w:rPr>
            <w:noProof/>
          </w:rPr>
          <w:tab/>
        </w:r>
        <w:r>
          <w:rPr>
            <w:noProof/>
          </w:rPr>
          <w:fldChar w:fldCharType="begin"/>
        </w:r>
        <w:r>
          <w:rPr>
            <w:noProof/>
          </w:rPr>
          <w:instrText xml:space="preserve"> PAGEREF _Toc492600476 \h </w:instrText>
        </w:r>
      </w:ins>
      <w:r>
        <w:rPr>
          <w:noProof/>
        </w:rPr>
      </w:r>
      <w:r>
        <w:rPr>
          <w:noProof/>
        </w:rPr>
        <w:fldChar w:fldCharType="separate"/>
      </w:r>
      <w:ins w:id="413" w:author="Likhita Sanapa Prabhakar" w:date="2017-09-08T02:15:00Z">
        <w:r>
          <w:rPr>
            <w:noProof/>
          </w:rPr>
          <w:t>38</w:t>
        </w:r>
        <w:r>
          <w:rPr>
            <w:noProof/>
          </w:rPr>
          <w:fldChar w:fldCharType="end"/>
        </w:r>
      </w:ins>
    </w:p>
    <w:p w:rsidR="00561041" w:rsidRDefault="00561041">
      <w:pPr>
        <w:pStyle w:val="TableofFigures"/>
        <w:tabs>
          <w:tab w:val="right" w:leader="dot" w:pos="9350"/>
        </w:tabs>
        <w:rPr>
          <w:ins w:id="414" w:author="Likhita Sanapa Prabhakar" w:date="2017-09-08T02:15:00Z"/>
          <w:rFonts w:asciiTheme="minorHAnsi" w:eastAsiaTheme="minorEastAsia" w:hAnsiTheme="minorHAnsi"/>
          <w:noProof/>
        </w:rPr>
      </w:pPr>
      <w:ins w:id="415" w:author="Likhita Sanapa Prabhakar" w:date="2017-09-08T02:15:00Z">
        <w:r>
          <w:rPr>
            <w:noProof/>
          </w:rPr>
          <w:t>Figure 2</w:t>
        </w:r>
        <w:r>
          <w:rPr>
            <w:noProof/>
          </w:rPr>
          <w:noBreakHyphen/>
          <w:t>62: Snippet of Bolt</w:t>
        </w:r>
        <w:r>
          <w:rPr>
            <w:noProof/>
          </w:rPr>
          <w:tab/>
        </w:r>
        <w:r>
          <w:rPr>
            <w:noProof/>
          </w:rPr>
          <w:fldChar w:fldCharType="begin"/>
        </w:r>
        <w:r>
          <w:rPr>
            <w:noProof/>
          </w:rPr>
          <w:instrText xml:space="preserve"> PAGEREF _Toc492600477 \h </w:instrText>
        </w:r>
      </w:ins>
      <w:r>
        <w:rPr>
          <w:noProof/>
        </w:rPr>
      </w:r>
      <w:r>
        <w:rPr>
          <w:noProof/>
        </w:rPr>
        <w:fldChar w:fldCharType="separate"/>
      </w:r>
      <w:ins w:id="416" w:author="Likhita Sanapa Prabhakar" w:date="2017-09-08T02:15:00Z">
        <w:r>
          <w:rPr>
            <w:noProof/>
          </w:rPr>
          <w:t>38</w:t>
        </w:r>
        <w:r>
          <w:rPr>
            <w:noProof/>
          </w:rPr>
          <w:fldChar w:fldCharType="end"/>
        </w:r>
      </w:ins>
    </w:p>
    <w:p w:rsidR="00561041" w:rsidRDefault="00561041">
      <w:pPr>
        <w:pStyle w:val="TableofFigures"/>
        <w:tabs>
          <w:tab w:val="right" w:leader="dot" w:pos="9350"/>
        </w:tabs>
        <w:rPr>
          <w:ins w:id="417" w:author="Likhita Sanapa Prabhakar" w:date="2017-09-08T02:15:00Z"/>
          <w:rFonts w:asciiTheme="minorHAnsi" w:eastAsiaTheme="minorEastAsia" w:hAnsiTheme="minorHAnsi"/>
          <w:noProof/>
        </w:rPr>
      </w:pPr>
      <w:ins w:id="418" w:author="Likhita Sanapa Prabhakar" w:date="2017-09-08T02:15:00Z">
        <w:r>
          <w:rPr>
            <w:noProof/>
          </w:rPr>
          <w:t>Figure 2</w:t>
        </w:r>
        <w:r>
          <w:rPr>
            <w:noProof/>
          </w:rPr>
          <w:noBreakHyphen/>
          <w:t>63: Twitter App</w:t>
        </w:r>
        <w:r>
          <w:rPr>
            <w:noProof/>
          </w:rPr>
          <w:tab/>
        </w:r>
        <w:r>
          <w:rPr>
            <w:noProof/>
          </w:rPr>
          <w:fldChar w:fldCharType="begin"/>
        </w:r>
        <w:r>
          <w:rPr>
            <w:noProof/>
          </w:rPr>
          <w:instrText xml:space="preserve"> PAGEREF _Toc492600478 \h </w:instrText>
        </w:r>
      </w:ins>
      <w:r>
        <w:rPr>
          <w:noProof/>
        </w:rPr>
      </w:r>
      <w:r>
        <w:rPr>
          <w:noProof/>
        </w:rPr>
        <w:fldChar w:fldCharType="separate"/>
      </w:r>
      <w:ins w:id="419" w:author="Likhita Sanapa Prabhakar" w:date="2017-09-08T02:15:00Z">
        <w:r>
          <w:rPr>
            <w:noProof/>
          </w:rPr>
          <w:t>39</w:t>
        </w:r>
        <w:r>
          <w:rPr>
            <w:noProof/>
          </w:rPr>
          <w:fldChar w:fldCharType="end"/>
        </w:r>
      </w:ins>
    </w:p>
    <w:p w:rsidR="00561041" w:rsidRDefault="00561041">
      <w:pPr>
        <w:pStyle w:val="TableofFigures"/>
        <w:tabs>
          <w:tab w:val="right" w:leader="dot" w:pos="9350"/>
        </w:tabs>
        <w:rPr>
          <w:ins w:id="420" w:author="Likhita Sanapa Prabhakar" w:date="2017-09-08T02:15:00Z"/>
          <w:rFonts w:asciiTheme="minorHAnsi" w:eastAsiaTheme="minorEastAsia" w:hAnsiTheme="minorHAnsi"/>
          <w:noProof/>
        </w:rPr>
      </w:pPr>
      <w:ins w:id="421" w:author="Likhita Sanapa Prabhakar" w:date="2017-09-08T02:15:00Z">
        <w:r>
          <w:rPr>
            <w:noProof/>
          </w:rPr>
          <w:t>Figure 2</w:t>
        </w:r>
        <w:r>
          <w:rPr>
            <w:noProof/>
          </w:rPr>
          <w:noBreakHyphen/>
          <w:t>64: Creating Twitter Application</w:t>
        </w:r>
        <w:r>
          <w:rPr>
            <w:noProof/>
          </w:rPr>
          <w:tab/>
        </w:r>
        <w:r>
          <w:rPr>
            <w:noProof/>
          </w:rPr>
          <w:fldChar w:fldCharType="begin"/>
        </w:r>
        <w:r>
          <w:rPr>
            <w:noProof/>
          </w:rPr>
          <w:instrText xml:space="preserve"> PAGEREF _Toc492600479 \h </w:instrText>
        </w:r>
      </w:ins>
      <w:r>
        <w:rPr>
          <w:noProof/>
        </w:rPr>
      </w:r>
      <w:r>
        <w:rPr>
          <w:noProof/>
        </w:rPr>
        <w:fldChar w:fldCharType="separate"/>
      </w:r>
      <w:ins w:id="422" w:author="Likhita Sanapa Prabhakar" w:date="2017-09-08T02:15:00Z">
        <w:r>
          <w:rPr>
            <w:noProof/>
          </w:rPr>
          <w:t>39</w:t>
        </w:r>
        <w:r>
          <w:rPr>
            <w:noProof/>
          </w:rPr>
          <w:fldChar w:fldCharType="end"/>
        </w:r>
      </w:ins>
    </w:p>
    <w:p w:rsidR="00561041" w:rsidRDefault="00561041">
      <w:pPr>
        <w:pStyle w:val="TableofFigures"/>
        <w:tabs>
          <w:tab w:val="right" w:leader="dot" w:pos="9350"/>
        </w:tabs>
        <w:rPr>
          <w:ins w:id="423" w:author="Likhita Sanapa Prabhakar" w:date="2017-09-08T02:15:00Z"/>
          <w:rFonts w:asciiTheme="minorHAnsi" w:eastAsiaTheme="minorEastAsia" w:hAnsiTheme="minorHAnsi"/>
          <w:noProof/>
        </w:rPr>
      </w:pPr>
      <w:ins w:id="424" w:author="Likhita Sanapa Prabhakar" w:date="2017-09-08T02:15:00Z">
        <w:r>
          <w:rPr>
            <w:noProof/>
          </w:rPr>
          <w:t>Figure 2</w:t>
        </w:r>
        <w:r>
          <w:rPr>
            <w:noProof/>
          </w:rPr>
          <w:noBreakHyphen/>
          <w:t>65: Running the Storm Job</w:t>
        </w:r>
        <w:r>
          <w:rPr>
            <w:noProof/>
          </w:rPr>
          <w:tab/>
        </w:r>
        <w:r>
          <w:rPr>
            <w:noProof/>
          </w:rPr>
          <w:fldChar w:fldCharType="begin"/>
        </w:r>
        <w:r>
          <w:rPr>
            <w:noProof/>
          </w:rPr>
          <w:instrText xml:space="preserve"> PAGEREF _Toc492600480 \h </w:instrText>
        </w:r>
      </w:ins>
      <w:r>
        <w:rPr>
          <w:noProof/>
        </w:rPr>
      </w:r>
      <w:r>
        <w:rPr>
          <w:noProof/>
        </w:rPr>
        <w:fldChar w:fldCharType="separate"/>
      </w:r>
      <w:ins w:id="425" w:author="Likhita Sanapa Prabhakar" w:date="2017-09-08T02:15:00Z">
        <w:r>
          <w:rPr>
            <w:noProof/>
          </w:rPr>
          <w:t>40</w:t>
        </w:r>
        <w:r>
          <w:rPr>
            <w:noProof/>
          </w:rPr>
          <w:fldChar w:fldCharType="end"/>
        </w:r>
      </w:ins>
    </w:p>
    <w:p w:rsidR="00561041" w:rsidRDefault="00561041">
      <w:pPr>
        <w:pStyle w:val="TableofFigures"/>
        <w:tabs>
          <w:tab w:val="right" w:leader="dot" w:pos="9350"/>
        </w:tabs>
        <w:rPr>
          <w:ins w:id="426" w:author="Likhita Sanapa Prabhakar" w:date="2017-09-08T02:15:00Z"/>
          <w:rFonts w:asciiTheme="minorHAnsi" w:eastAsiaTheme="minorEastAsia" w:hAnsiTheme="minorHAnsi"/>
          <w:noProof/>
        </w:rPr>
      </w:pPr>
      <w:ins w:id="427" w:author="Likhita Sanapa Prabhakar" w:date="2017-09-08T02:15:00Z">
        <w:r>
          <w:rPr>
            <w:noProof/>
          </w:rPr>
          <w:t>Figure 2</w:t>
        </w:r>
        <w:r>
          <w:rPr>
            <w:noProof/>
          </w:rPr>
          <w:noBreakHyphen/>
          <w:t>66: Output of Twitter Streaming Data</w:t>
        </w:r>
        <w:r>
          <w:rPr>
            <w:noProof/>
          </w:rPr>
          <w:tab/>
        </w:r>
        <w:r>
          <w:rPr>
            <w:noProof/>
          </w:rPr>
          <w:fldChar w:fldCharType="begin"/>
        </w:r>
        <w:r>
          <w:rPr>
            <w:noProof/>
          </w:rPr>
          <w:instrText xml:space="preserve"> PAGEREF _Toc492600481 \h </w:instrText>
        </w:r>
      </w:ins>
      <w:r>
        <w:rPr>
          <w:noProof/>
        </w:rPr>
      </w:r>
      <w:r>
        <w:rPr>
          <w:noProof/>
        </w:rPr>
        <w:fldChar w:fldCharType="separate"/>
      </w:r>
      <w:ins w:id="428" w:author="Likhita Sanapa Prabhakar" w:date="2017-09-08T02:15:00Z">
        <w:r>
          <w:rPr>
            <w:noProof/>
          </w:rPr>
          <w:t>40</w:t>
        </w:r>
        <w:r>
          <w:rPr>
            <w:noProof/>
          </w:rPr>
          <w:fldChar w:fldCharType="end"/>
        </w:r>
      </w:ins>
    </w:p>
    <w:p w:rsidR="00561041" w:rsidRDefault="00561041">
      <w:pPr>
        <w:pStyle w:val="TableofFigures"/>
        <w:tabs>
          <w:tab w:val="right" w:leader="dot" w:pos="9350"/>
        </w:tabs>
        <w:rPr>
          <w:ins w:id="429" w:author="Likhita Sanapa Prabhakar" w:date="2017-09-08T02:15:00Z"/>
          <w:rFonts w:asciiTheme="minorHAnsi" w:eastAsiaTheme="minorEastAsia" w:hAnsiTheme="minorHAnsi"/>
          <w:noProof/>
        </w:rPr>
      </w:pPr>
      <w:ins w:id="430" w:author="Likhita Sanapa Prabhakar" w:date="2017-09-08T02:15:00Z">
        <w:r>
          <w:rPr>
            <w:noProof/>
          </w:rPr>
          <w:t>Figure 2</w:t>
        </w:r>
        <w:r>
          <w:rPr>
            <w:noProof/>
          </w:rPr>
          <w:noBreakHyphen/>
          <w:t>67: Twitter Data on Kibana</w:t>
        </w:r>
        <w:r>
          <w:rPr>
            <w:noProof/>
          </w:rPr>
          <w:tab/>
        </w:r>
        <w:r>
          <w:rPr>
            <w:noProof/>
          </w:rPr>
          <w:fldChar w:fldCharType="begin"/>
        </w:r>
        <w:r>
          <w:rPr>
            <w:noProof/>
          </w:rPr>
          <w:instrText xml:space="preserve"> PAGEREF _Toc492600482 \h </w:instrText>
        </w:r>
      </w:ins>
      <w:r>
        <w:rPr>
          <w:noProof/>
        </w:rPr>
      </w:r>
      <w:r>
        <w:rPr>
          <w:noProof/>
        </w:rPr>
        <w:fldChar w:fldCharType="separate"/>
      </w:r>
      <w:ins w:id="431" w:author="Likhita Sanapa Prabhakar" w:date="2017-09-08T02:15:00Z">
        <w:r>
          <w:rPr>
            <w:noProof/>
          </w:rPr>
          <w:t>41</w:t>
        </w:r>
        <w:r>
          <w:rPr>
            <w:noProof/>
          </w:rPr>
          <w:fldChar w:fldCharType="end"/>
        </w:r>
      </w:ins>
    </w:p>
    <w:p w:rsidR="00561041" w:rsidRDefault="00561041">
      <w:pPr>
        <w:pStyle w:val="TableofFigures"/>
        <w:tabs>
          <w:tab w:val="right" w:leader="dot" w:pos="9350"/>
        </w:tabs>
        <w:rPr>
          <w:ins w:id="432" w:author="Likhita Sanapa Prabhakar" w:date="2017-09-08T02:15:00Z"/>
          <w:rFonts w:asciiTheme="minorHAnsi" w:eastAsiaTheme="minorEastAsia" w:hAnsiTheme="minorHAnsi"/>
          <w:noProof/>
        </w:rPr>
      </w:pPr>
      <w:ins w:id="433" w:author="Likhita Sanapa Prabhakar" w:date="2017-09-08T02:15:00Z">
        <w:r>
          <w:rPr>
            <w:noProof/>
          </w:rPr>
          <w:t>Figure 2</w:t>
        </w:r>
        <w:r>
          <w:rPr>
            <w:noProof/>
          </w:rPr>
          <w:noBreakHyphen/>
          <w:t>68: Pig Installation</w:t>
        </w:r>
        <w:r>
          <w:rPr>
            <w:noProof/>
          </w:rPr>
          <w:tab/>
        </w:r>
        <w:r>
          <w:rPr>
            <w:noProof/>
          </w:rPr>
          <w:fldChar w:fldCharType="begin"/>
        </w:r>
        <w:r>
          <w:rPr>
            <w:noProof/>
          </w:rPr>
          <w:instrText xml:space="preserve"> PAGEREF _Toc492600483 \h </w:instrText>
        </w:r>
      </w:ins>
      <w:r>
        <w:rPr>
          <w:noProof/>
        </w:rPr>
      </w:r>
      <w:r>
        <w:rPr>
          <w:noProof/>
        </w:rPr>
        <w:fldChar w:fldCharType="separate"/>
      </w:r>
      <w:ins w:id="434" w:author="Likhita Sanapa Prabhakar" w:date="2017-09-08T02:15:00Z">
        <w:r>
          <w:rPr>
            <w:noProof/>
          </w:rPr>
          <w:t>42</w:t>
        </w:r>
        <w:r>
          <w:rPr>
            <w:noProof/>
          </w:rPr>
          <w:fldChar w:fldCharType="end"/>
        </w:r>
      </w:ins>
    </w:p>
    <w:p w:rsidR="00561041" w:rsidRDefault="00561041">
      <w:pPr>
        <w:pStyle w:val="TableofFigures"/>
        <w:tabs>
          <w:tab w:val="right" w:leader="dot" w:pos="9350"/>
        </w:tabs>
        <w:rPr>
          <w:ins w:id="435" w:author="Likhita Sanapa Prabhakar" w:date="2017-09-08T02:15:00Z"/>
          <w:rFonts w:asciiTheme="minorHAnsi" w:eastAsiaTheme="minorEastAsia" w:hAnsiTheme="minorHAnsi"/>
          <w:noProof/>
        </w:rPr>
      </w:pPr>
      <w:ins w:id="436" w:author="Likhita Sanapa Prabhakar" w:date="2017-09-08T02:15:00Z">
        <w:r>
          <w:rPr>
            <w:noProof/>
          </w:rPr>
          <w:t>Figure 2</w:t>
        </w:r>
        <w:r>
          <w:rPr>
            <w:noProof/>
          </w:rPr>
          <w:noBreakHyphen/>
          <w:t>69: Grunt Shell</w:t>
        </w:r>
        <w:r>
          <w:rPr>
            <w:noProof/>
          </w:rPr>
          <w:tab/>
        </w:r>
        <w:r>
          <w:rPr>
            <w:noProof/>
          </w:rPr>
          <w:fldChar w:fldCharType="begin"/>
        </w:r>
        <w:r>
          <w:rPr>
            <w:noProof/>
          </w:rPr>
          <w:instrText xml:space="preserve"> PAGEREF _Toc492600484 \h </w:instrText>
        </w:r>
      </w:ins>
      <w:r>
        <w:rPr>
          <w:noProof/>
        </w:rPr>
      </w:r>
      <w:r>
        <w:rPr>
          <w:noProof/>
        </w:rPr>
        <w:fldChar w:fldCharType="separate"/>
      </w:r>
      <w:ins w:id="437" w:author="Likhita Sanapa Prabhakar" w:date="2017-09-08T02:15:00Z">
        <w:r>
          <w:rPr>
            <w:noProof/>
          </w:rPr>
          <w:t>42</w:t>
        </w:r>
        <w:r>
          <w:rPr>
            <w:noProof/>
          </w:rPr>
          <w:fldChar w:fldCharType="end"/>
        </w:r>
      </w:ins>
    </w:p>
    <w:p w:rsidR="00561041" w:rsidRDefault="00561041">
      <w:pPr>
        <w:pStyle w:val="TableofFigures"/>
        <w:tabs>
          <w:tab w:val="right" w:leader="dot" w:pos="9350"/>
        </w:tabs>
        <w:rPr>
          <w:ins w:id="438" w:author="Likhita Sanapa Prabhakar" w:date="2017-09-08T02:15:00Z"/>
          <w:rFonts w:asciiTheme="minorHAnsi" w:eastAsiaTheme="minorEastAsia" w:hAnsiTheme="minorHAnsi"/>
          <w:noProof/>
        </w:rPr>
      </w:pPr>
      <w:ins w:id="439" w:author="Likhita Sanapa Prabhakar" w:date="2017-09-08T02:15:00Z">
        <w:r>
          <w:rPr>
            <w:noProof/>
          </w:rPr>
          <w:t>Figure 2</w:t>
        </w:r>
        <w:r>
          <w:rPr>
            <w:noProof/>
          </w:rPr>
          <w:noBreakHyphen/>
          <w:t>70: Installing ES-Hadoop Jar File</w:t>
        </w:r>
        <w:r>
          <w:rPr>
            <w:noProof/>
          </w:rPr>
          <w:tab/>
        </w:r>
        <w:r>
          <w:rPr>
            <w:noProof/>
          </w:rPr>
          <w:fldChar w:fldCharType="begin"/>
        </w:r>
        <w:r>
          <w:rPr>
            <w:noProof/>
          </w:rPr>
          <w:instrText xml:space="preserve"> PAGEREF _Toc492600485 \h </w:instrText>
        </w:r>
      </w:ins>
      <w:r>
        <w:rPr>
          <w:noProof/>
        </w:rPr>
      </w:r>
      <w:r>
        <w:rPr>
          <w:noProof/>
        </w:rPr>
        <w:fldChar w:fldCharType="separate"/>
      </w:r>
      <w:ins w:id="440" w:author="Likhita Sanapa Prabhakar" w:date="2017-09-08T02:15:00Z">
        <w:r>
          <w:rPr>
            <w:noProof/>
          </w:rPr>
          <w:t>43</w:t>
        </w:r>
        <w:r>
          <w:rPr>
            <w:noProof/>
          </w:rPr>
          <w:fldChar w:fldCharType="end"/>
        </w:r>
      </w:ins>
    </w:p>
    <w:p w:rsidR="00561041" w:rsidRDefault="00561041">
      <w:pPr>
        <w:pStyle w:val="TableofFigures"/>
        <w:tabs>
          <w:tab w:val="right" w:leader="dot" w:pos="9350"/>
        </w:tabs>
        <w:rPr>
          <w:ins w:id="441" w:author="Likhita Sanapa Prabhakar" w:date="2017-09-08T02:15:00Z"/>
          <w:rFonts w:asciiTheme="minorHAnsi" w:eastAsiaTheme="minorEastAsia" w:hAnsiTheme="minorHAnsi"/>
          <w:noProof/>
        </w:rPr>
      </w:pPr>
      <w:ins w:id="442" w:author="Likhita Sanapa Prabhakar" w:date="2017-09-08T02:15:00Z">
        <w:r>
          <w:rPr>
            <w:noProof/>
          </w:rPr>
          <w:t>Figure 2</w:t>
        </w:r>
        <w:r>
          <w:rPr>
            <w:noProof/>
          </w:rPr>
          <w:noBreakHyphen/>
          <w:t>71: Loading Crime Data to Elasticsearch Index</w:t>
        </w:r>
        <w:r>
          <w:rPr>
            <w:noProof/>
          </w:rPr>
          <w:tab/>
        </w:r>
        <w:r>
          <w:rPr>
            <w:noProof/>
          </w:rPr>
          <w:fldChar w:fldCharType="begin"/>
        </w:r>
        <w:r>
          <w:rPr>
            <w:noProof/>
          </w:rPr>
          <w:instrText xml:space="preserve"> PAGEREF _Toc492600486 \h </w:instrText>
        </w:r>
      </w:ins>
      <w:r>
        <w:rPr>
          <w:noProof/>
        </w:rPr>
      </w:r>
      <w:r>
        <w:rPr>
          <w:noProof/>
        </w:rPr>
        <w:fldChar w:fldCharType="separate"/>
      </w:r>
      <w:ins w:id="443" w:author="Likhita Sanapa Prabhakar" w:date="2017-09-08T02:15:00Z">
        <w:r>
          <w:rPr>
            <w:noProof/>
          </w:rPr>
          <w:t>44</w:t>
        </w:r>
        <w:r>
          <w:rPr>
            <w:noProof/>
          </w:rPr>
          <w:fldChar w:fldCharType="end"/>
        </w:r>
      </w:ins>
    </w:p>
    <w:p w:rsidR="00561041" w:rsidRDefault="00561041">
      <w:pPr>
        <w:pStyle w:val="TableofFigures"/>
        <w:tabs>
          <w:tab w:val="right" w:leader="dot" w:pos="9350"/>
        </w:tabs>
        <w:rPr>
          <w:ins w:id="444" w:author="Likhita Sanapa Prabhakar" w:date="2017-09-08T02:15:00Z"/>
          <w:rFonts w:asciiTheme="minorHAnsi" w:eastAsiaTheme="minorEastAsia" w:hAnsiTheme="minorHAnsi"/>
          <w:noProof/>
        </w:rPr>
      </w:pPr>
      <w:ins w:id="445" w:author="Likhita Sanapa Prabhakar" w:date="2017-09-08T02:15:00Z">
        <w:r>
          <w:rPr>
            <w:noProof/>
          </w:rPr>
          <w:t>Figure 2</w:t>
        </w:r>
        <w:r>
          <w:rPr>
            <w:noProof/>
          </w:rPr>
          <w:noBreakHyphen/>
          <w:t>72: Results of Crime Data</w:t>
        </w:r>
        <w:r>
          <w:rPr>
            <w:noProof/>
          </w:rPr>
          <w:tab/>
        </w:r>
        <w:r>
          <w:rPr>
            <w:noProof/>
          </w:rPr>
          <w:fldChar w:fldCharType="begin"/>
        </w:r>
        <w:r>
          <w:rPr>
            <w:noProof/>
          </w:rPr>
          <w:instrText xml:space="preserve"> PAGEREF _Toc492600487 \h </w:instrText>
        </w:r>
      </w:ins>
      <w:r>
        <w:rPr>
          <w:noProof/>
        </w:rPr>
      </w:r>
      <w:r>
        <w:rPr>
          <w:noProof/>
        </w:rPr>
        <w:fldChar w:fldCharType="separate"/>
      </w:r>
      <w:ins w:id="446" w:author="Likhita Sanapa Prabhakar" w:date="2017-09-08T02:15:00Z">
        <w:r>
          <w:rPr>
            <w:noProof/>
          </w:rPr>
          <w:t>44</w:t>
        </w:r>
        <w:r>
          <w:rPr>
            <w:noProof/>
          </w:rPr>
          <w:fldChar w:fldCharType="end"/>
        </w:r>
      </w:ins>
    </w:p>
    <w:p w:rsidR="00561041" w:rsidRDefault="00561041">
      <w:pPr>
        <w:pStyle w:val="TableofFigures"/>
        <w:tabs>
          <w:tab w:val="right" w:leader="dot" w:pos="9350"/>
        </w:tabs>
        <w:rPr>
          <w:ins w:id="447" w:author="Likhita Sanapa Prabhakar" w:date="2017-09-08T02:15:00Z"/>
          <w:rFonts w:asciiTheme="minorHAnsi" w:eastAsiaTheme="minorEastAsia" w:hAnsiTheme="minorHAnsi"/>
          <w:noProof/>
        </w:rPr>
      </w:pPr>
      <w:ins w:id="448" w:author="Likhita Sanapa Prabhakar" w:date="2017-09-08T02:15:00Z">
        <w:r>
          <w:rPr>
            <w:noProof/>
          </w:rPr>
          <w:t>Figure 2</w:t>
        </w:r>
        <w:r>
          <w:rPr>
            <w:noProof/>
          </w:rPr>
          <w:noBreakHyphen/>
          <w:t>73: Reading Data from Elasticsearch</w:t>
        </w:r>
        <w:r>
          <w:rPr>
            <w:noProof/>
          </w:rPr>
          <w:tab/>
        </w:r>
        <w:r>
          <w:rPr>
            <w:noProof/>
          </w:rPr>
          <w:fldChar w:fldCharType="begin"/>
        </w:r>
        <w:r>
          <w:rPr>
            <w:noProof/>
          </w:rPr>
          <w:instrText xml:space="preserve"> PAGEREF _Toc492600488 \h </w:instrText>
        </w:r>
      </w:ins>
      <w:r>
        <w:rPr>
          <w:noProof/>
        </w:rPr>
      </w:r>
      <w:r>
        <w:rPr>
          <w:noProof/>
        </w:rPr>
        <w:fldChar w:fldCharType="separate"/>
      </w:r>
      <w:ins w:id="449" w:author="Likhita Sanapa Prabhakar" w:date="2017-09-08T02:15:00Z">
        <w:r>
          <w:rPr>
            <w:noProof/>
          </w:rPr>
          <w:t>44</w:t>
        </w:r>
        <w:r>
          <w:rPr>
            <w:noProof/>
          </w:rPr>
          <w:fldChar w:fldCharType="end"/>
        </w:r>
      </w:ins>
    </w:p>
    <w:p w:rsidR="00561041" w:rsidRDefault="00561041">
      <w:pPr>
        <w:pStyle w:val="TableofFigures"/>
        <w:tabs>
          <w:tab w:val="right" w:leader="dot" w:pos="9350"/>
        </w:tabs>
        <w:rPr>
          <w:ins w:id="450" w:author="Likhita Sanapa Prabhakar" w:date="2017-09-08T02:15:00Z"/>
          <w:rFonts w:asciiTheme="minorHAnsi" w:eastAsiaTheme="minorEastAsia" w:hAnsiTheme="minorHAnsi"/>
          <w:noProof/>
        </w:rPr>
      </w:pPr>
      <w:ins w:id="451" w:author="Likhita Sanapa Prabhakar" w:date="2017-09-08T02:15:00Z">
        <w:r>
          <w:rPr>
            <w:noProof/>
          </w:rPr>
          <w:t>Figure 2</w:t>
        </w:r>
        <w:r>
          <w:rPr>
            <w:noProof/>
          </w:rPr>
          <w:noBreakHyphen/>
          <w:t>74: Results in Elasticsearch</w:t>
        </w:r>
        <w:r>
          <w:rPr>
            <w:noProof/>
          </w:rPr>
          <w:tab/>
        </w:r>
        <w:r>
          <w:rPr>
            <w:noProof/>
          </w:rPr>
          <w:fldChar w:fldCharType="begin"/>
        </w:r>
        <w:r>
          <w:rPr>
            <w:noProof/>
          </w:rPr>
          <w:instrText xml:space="preserve"> PAGEREF _Toc492600489 \h </w:instrText>
        </w:r>
      </w:ins>
      <w:r>
        <w:rPr>
          <w:noProof/>
        </w:rPr>
      </w:r>
      <w:r>
        <w:rPr>
          <w:noProof/>
        </w:rPr>
        <w:fldChar w:fldCharType="separate"/>
      </w:r>
      <w:ins w:id="452" w:author="Likhita Sanapa Prabhakar" w:date="2017-09-08T02:15:00Z">
        <w:r>
          <w:rPr>
            <w:noProof/>
          </w:rPr>
          <w:t>45</w:t>
        </w:r>
        <w:r>
          <w:rPr>
            <w:noProof/>
          </w:rPr>
          <w:fldChar w:fldCharType="end"/>
        </w:r>
      </w:ins>
    </w:p>
    <w:p w:rsidR="00561041" w:rsidRDefault="00561041">
      <w:pPr>
        <w:pStyle w:val="TableofFigures"/>
        <w:tabs>
          <w:tab w:val="right" w:leader="dot" w:pos="9350"/>
        </w:tabs>
        <w:rPr>
          <w:ins w:id="453" w:author="Likhita Sanapa Prabhakar" w:date="2017-09-08T02:15:00Z"/>
          <w:rFonts w:asciiTheme="minorHAnsi" w:eastAsiaTheme="minorEastAsia" w:hAnsiTheme="minorHAnsi"/>
          <w:noProof/>
        </w:rPr>
      </w:pPr>
      <w:ins w:id="454" w:author="Likhita Sanapa Prabhakar" w:date="2017-09-08T02:15:00Z">
        <w:r>
          <w:rPr>
            <w:noProof/>
          </w:rPr>
          <w:t>Figure 2</w:t>
        </w:r>
        <w:r>
          <w:rPr>
            <w:noProof/>
          </w:rPr>
          <w:noBreakHyphen/>
          <w:t>75: Hive Installation</w:t>
        </w:r>
        <w:r>
          <w:rPr>
            <w:noProof/>
          </w:rPr>
          <w:tab/>
        </w:r>
        <w:r>
          <w:rPr>
            <w:noProof/>
          </w:rPr>
          <w:fldChar w:fldCharType="begin"/>
        </w:r>
        <w:r>
          <w:rPr>
            <w:noProof/>
          </w:rPr>
          <w:instrText xml:space="preserve"> PAGEREF _Toc492600490 \h </w:instrText>
        </w:r>
      </w:ins>
      <w:r>
        <w:rPr>
          <w:noProof/>
        </w:rPr>
      </w:r>
      <w:r>
        <w:rPr>
          <w:noProof/>
        </w:rPr>
        <w:fldChar w:fldCharType="separate"/>
      </w:r>
      <w:ins w:id="455" w:author="Likhita Sanapa Prabhakar" w:date="2017-09-08T02:15:00Z">
        <w:r>
          <w:rPr>
            <w:noProof/>
          </w:rPr>
          <w:t>45</w:t>
        </w:r>
        <w:r>
          <w:rPr>
            <w:noProof/>
          </w:rPr>
          <w:fldChar w:fldCharType="end"/>
        </w:r>
      </w:ins>
    </w:p>
    <w:p w:rsidR="00561041" w:rsidRDefault="00561041">
      <w:pPr>
        <w:pStyle w:val="TableofFigures"/>
        <w:tabs>
          <w:tab w:val="right" w:leader="dot" w:pos="9350"/>
        </w:tabs>
        <w:rPr>
          <w:ins w:id="456" w:author="Likhita Sanapa Prabhakar" w:date="2017-09-08T02:15:00Z"/>
          <w:rFonts w:asciiTheme="minorHAnsi" w:eastAsiaTheme="minorEastAsia" w:hAnsiTheme="minorHAnsi"/>
          <w:noProof/>
        </w:rPr>
      </w:pPr>
      <w:ins w:id="457" w:author="Likhita Sanapa Prabhakar" w:date="2017-09-08T02:15:00Z">
        <w:r>
          <w:rPr>
            <w:noProof/>
          </w:rPr>
          <w:t>Figure 2</w:t>
        </w:r>
        <w:r>
          <w:rPr>
            <w:noProof/>
          </w:rPr>
          <w:noBreakHyphen/>
          <w:t>76: Hive Console</w:t>
        </w:r>
        <w:r>
          <w:rPr>
            <w:noProof/>
          </w:rPr>
          <w:tab/>
        </w:r>
        <w:r>
          <w:rPr>
            <w:noProof/>
          </w:rPr>
          <w:fldChar w:fldCharType="begin"/>
        </w:r>
        <w:r>
          <w:rPr>
            <w:noProof/>
          </w:rPr>
          <w:instrText xml:space="preserve"> PAGEREF _Toc492600491 \h </w:instrText>
        </w:r>
      </w:ins>
      <w:r>
        <w:rPr>
          <w:noProof/>
        </w:rPr>
      </w:r>
      <w:r>
        <w:rPr>
          <w:noProof/>
        </w:rPr>
        <w:fldChar w:fldCharType="separate"/>
      </w:r>
      <w:ins w:id="458" w:author="Likhita Sanapa Prabhakar" w:date="2017-09-08T02:15:00Z">
        <w:r>
          <w:rPr>
            <w:noProof/>
          </w:rPr>
          <w:t>46</w:t>
        </w:r>
        <w:r>
          <w:rPr>
            <w:noProof/>
          </w:rPr>
          <w:fldChar w:fldCharType="end"/>
        </w:r>
      </w:ins>
    </w:p>
    <w:p w:rsidR="00561041" w:rsidRDefault="00561041">
      <w:pPr>
        <w:pStyle w:val="TableofFigures"/>
        <w:tabs>
          <w:tab w:val="right" w:leader="dot" w:pos="9350"/>
        </w:tabs>
        <w:rPr>
          <w:ins w:id="459" w:author="Likhita Sanapa Prabhakar" w:date="2017-09-08T02:15:00Z"/>
          <w:rFonts w:asciiTheme="minorHAnsi" w:eastAsiaTheme="minorEastAsia" w:hAnsiTheme="minorHAnsi"/>
          <w:noProof/>
        </w:rPr>
      </w:pPr>
      <w:ins w:id="460" w:author="Likhita Sanapa Prabhakar" w:date="2017-09-08T02:15:00Z">
        <w:r>
          <w:rPr>
            <w:noProof/>
          </w:rPr>
          <w:t>Figure 2</w:t>
        </w:r>
        <w:r>
          <w:rPr>
            <w:noProof/>
          </w:rPr>
          <w:noBreakHyphen/>
          <w:t>77: Creating Table in Hive</w:t>
        </w:r>
        <w:r>
          <w:rPr>
            <w:noProof/>
          </w:rPr>
          <w:tab/>
        </w:r>
        <w:r>
          <w:rPr>
            <w:noProof/>
          </w:rPr>
          <w:fldChar w:fldCharType="begin"/>
        </w:r>
        <w:r>
          <w:rPr>
            <w:noProof/>
          </w:rPr>
          <w:instrText xml:space="preserve"> PAGEREF _Toc492600492 \h </w:instrText>
        </w:r>
      </w:ins>
      <w:r>
        <w:rPr>
          <w:noProof/>
        </w:rPr>
      </w:r>
      <w:r>
        <w:rPr>
          <w:noProof/>
        </w:rPr>
        <w:fldChar w:fldCharType="separate"/>
      </w:r>
      <w:ins w:id="461" w:author="Likhita Sanapa Prabhakar" w:date="2017-09-08T02:15:00Z">
        <w:r>
          <w:rPr>
            <w:noProof/>
          </w:rPr>
          <w:t>46</w:t>
        </w:r>
        <w:r>
          <w:rPr>
            <w:noProof/>
          </w:rPr>
          <w:fldChar w:fldCharType="end"/>
        </w:r>
      </w:ins>
    </w:p>
    <w:p w:rsidR="00561041" w:rsidRDefault="00561041">
      <w:pPr>
        <w:pStyle w:val="TableofFigures"/>
        <w:tabs>
          <w:tab w:val="right" w:leader="dot" w:pos="9350"/>
        </w:tabs>
        <w:rPr>
          <w:ins w:id="462" w:author="Likhita Sanapa Prabhakar" w:date="2017-09-08T02:15:00Z"/>
          <w:rFonts w:asciiTheme="minorHAnsi" w:eastAsiaTheme="minorEastAsia" w:hAnsiTheme="minorHAnsi"/>
          <w:noProof/>
        </w:rPr>
      </w:pPr>
      <w:ins w:id="463" w:author="Likhita Sanapa Prabhakar" w:date="2017-09-08T02:15:00Z">
        <w:r>
          <w:rPr>
            <w:noProof/>
          </w:rPr>
          <w:t>Figure 2</w:t>
        </w:r>
        <w:r>
          <w:rPr>
            <w:noProof/>
          </w:rPr>
          <w:noBreakHyphen/>
          <w:t>78: Target Table</w:t>
        </w:r>
        <w:r>
          <w:rPr>
            <w:noProof/>
          </w:rPr>
          <w:tab/>
        </w:r>
        <w:r>
          <w:rPr>
            <w:noProof/>
          </w:rPr>
          <w:fldChar w:fldCharType="begin"/>
        </w:r>
        <w:r>
          <w:rPr>
            <w:noProof/>
          </w:rPr>
          <w:instrText xml:space="preserve"> PAGEREF _Toc492600493 \h </w:instrText>
        </w:r>
      </w:ins>
      <w:r>
        <w:rPr>
          <w:noProof/>
        </w:rPr>
      </w:r>
      <w:r>
        <w:rPr>
          <w:noProof/>
        </w:rPr>
        <w:fldChar w:fldCharType="separate"/>
      </w:r>
      <w:ins w:id="464" w:author="Likhita Sanapa Prabhakar" w:date="2017-09-08T02:15:00Z">
        <w:r>
          <w:rPr>
            <w:noProof/>
          </w:rPr>
          <w:t>47</w:t>
        </w:r>
        <w:r>
          <w:rPr>
            <w:noProof/>
          </w:rPr>
          <w:fldChar w:fldCharType="end"/>
        </w:r>
      </w:ins>
    </w:p>
    <w:p w:rsidR="00561041" w:rsidRDefault="00561041">
      <w:pPr>
        <w:pStyle w:val="TableofFigures"/>
        <w:tabs>
          <w:tab w:val="right" w:leader="dot" w:pos="9350"/>
        </w:tabs>
        <w:rPr>
          <w:ins w:id="465" w:author="Likhita Sanapa Prabhakar" w:date="2017-09-08T02:15:00Z"/>
          <w:rFonts w:asciiTheme="minorHAnsi" w:eastAsiaTheme="minorEastAsia" w:hAnsiTheme="minorHAnsi"/>
          <w:noProof/>
        </w:rPr>
      </w:pPr>
      <w:ins w:id="466" w:author="Likhita Sanapa Prabhakar" w:date="2017-09-08T02:15:00Z">
        <w:r>
          <w:rPr>
            <w:noProof/>
          </w:rPr>
          <w:t>Figure 2</w:t>
        </w:r>
        <w:r>
          <w:rPr>
            <w:noProof/>
          </w:rPr>
          <w:noBreakHyphen/>
          <w:t>79: Inserting Data into Crimes Table</w:t>
        </w:r>
        <w:r>
          <w:rPr>
            <w:noProof/>
          </w:rPr>
          <w:tab/>
        </w:r>
        <w:r>
          <w:rPr>
            <w:noProof/>
          </w:rPr>
          <w:fldChar w:fldCharType="begin"/>
        </w:r>
        <w:r>
          <w:rPr>
            <w:noProof/>
          </w:rPr>
          <w:instrText xml:space="preserve"> PAGEREF _Toc492600494 \h </w:instrText>
        </w:r>
      </w:ins>
      <w:r>
        <w:rPr>
          <w:noProof/>
        </w:rPr>
      </w:r>
      <w:r>
        <w:rPr>
          <w:noProof/>
        </w:rPr>
        <w:fldChar w:fldCharType="separate"/>
      </w:r>
      <w:ins w:id="467" w:author="Likhita Sanapa Prabhakar" w:date="2017-09-08T02:15:00Z">
        <w:r>
          <w:rPr>
            <w:noProof/>
          </w:rPr>
          <w:t>47</w:t>
        </w:r>
        <w:r>
          <w:rPr>
            <w:noProof/>
          </w:rPr>
          <w:fldChar w:fldCharType="end"/>
        </w:r>
      </w:ins>
    </w:p>
    <w:p w:rsidR="00561041" w:rsidRDefault="00561041">
      <w:pPr>
        <w:pStyle w:val="TableofFigures"/>
        <w:tabs>
          <w:tab w:val="right" w:leader="dot" w:pos="9350"/>
        </w:tabs>
        <w:rPr>
          <w:ins w:id="468" w:author="Likhita Sanapa Prabhakar" w:date="2017-09-08T02:15:00Z"/>
          <w:rFonts w:asciiTheme="minorHAnsi" w:eastAsiaTheme="minorEastAsia" w:hAnsiTheme="minorHAnsi"/>
          <w:noProof/>
        </w:rPr>
      </w:pPr>
      <w:ins w:id="469" w:author="Likhita Sanapa Prabhakar" w:date="2017-09-08T02:15:00Z">
        <w:r>
          <w:rPr>
            <w:noProof/>
          </w:rPr>
          <w:t>Figure 2</w:t>
        </w:r>
        <w:r>
          <w:rPr>
            <w:noProof/>
          </w:rPr>
          <w:noBreakHyphen/>
          <w:t>80: Creating Hive Table for theft_crimes</w:t>
        </w:r>
        <w:r>
          <w:rPr>
            <w:noProof/>
          </w:rPr>
          <w:tab/>
        </w:r>
        <w:r>
          <w:rPr>
            <w:noProof/>
          </w:rPr>
          <w:fldChar w:fldCharType="begin"/>
        </w:r>
        <w:r>
          <w:rPr>
            <w:noProof/>
          </w:rPr>
          <w:instrText xml:space="preserve"> PAGEREF _Toc492600495 \h </w:instrText>
        </w:r>
      </w:ins>
      <w:r>
        <w:rPr>
          <w:noProof/>
        </w:rPr>
      </w:r>
      <w:r>
        <w:rPr>
          <w:noProof/>
        </w:rPr>
        <w:fldChar w:fldCharType="separate"/>
      </w:r>
      <w:ins w:id="470" w:author="Likhita Sanapa Prabhakar" w:date="2017-09-08T02:15:00Z">
        <w:r>
          <w:rPr>
            <w:noProof/>
          </w:rPr>
          <w:t>48</w:t>
        </w:r>
        <w:r>
          <w:rPr>
            <w:noProof/>
          </w:rPr>
          <w:fldChar w:fldCharType="end"/>
        </w:r>
      </w:ins>
    </w:p>
    <w:p w:rsidR="00561041" w:rsidRDefault="00561041">
      <w:pPr>
        <w:pStyle w:val="TableofFigures"/>
        <w:tabs>
          <w:tab w:val="right" w:leader="dot" w:pos="9350"/>
        </w:tabs>
        <w:rPr>
          <w:ins w:id="471" w:author="Likhita Sanapa Prabhakar" w:date="2017-09-08T02:15:00Z"/>
          <w:rFonts w:asciiTheme="minorHAnsi" w:eastAsiaTheme="minorEastAsia" w:hAnsiTheme="minorHAnsi"/>
          <w:noProof/>
        </w:rPr>
      </w:pPr>
      <w:ins w:id="472" w:author="Likhita Sanapa Prabhakar" w:date="2017-09-08T02:15:00Z">
        <w:r>
          <w:rPr>
            <w:noProof/>
          </w:rPr>
          <w:t>Figure 2</w:t>
        </w:r>
        <w:r>
          <w:rPr>
            <w:noProof/>
          </w:rPr>
          <w:noBreakHyphen/>
          <w:t>81: Results from the Requested Query</w:t>
        </w:r>
        <w:r>
          <w:rPr>
            <w:noProof/>
          </w:rPr>
          <w:tab/>
        </w:r>
        <w:r>
          <w:rPr>
            <w:noProof/>
          </w:rPr>
          <w:fldChar w:fldCharType="begin"/>
        </w:r>
        <w:r>
          <w:rPr>
            <w:noProof/>
          </w:rPr>
          <w:instrText xml:space="preserve"> PAGEREF _Toc492600496 \h </w:instrText>
        </w:r>
      </w:ins>
      <w:r>
        <w:rPr>
          <w:noProof/>
        </w:rPr>
      </w:r>
      <w:r>
        <w:rPr>
          <w:noProof/>
        </w:rPr>
        <w:fldChar w:fldCharType="separate"/>
      </w:r>
      <w:ins w:id="473" w:author="Likhita Sanapa Prabhakar" w:date="2017-09-08T02:15:00Z">
        <w:r>
          <w:rPr>
            <w:noProof/>
          </w:rPr>
          <w:t>48</w:t>
        </w:r>
        <w:r>
          <w:rPr>
            <w:noProof/>
          </w:rPr>
          <w:fldChar w:fldCharType="end"/>
        </w:r>
      </w:ins>
    </w:p>
    <w:p w:rsidR="00561041" w:rsidRDefault="00561041">
      <w:pPr>
        <w:pStyle w:val="TableofFigures"/>
        <w:tabs>
          <w:tab w:val="right" w:leader="dot" w:pos="9350"/>
        </w:tabs>
        <w:rPr>
          <w:ins w:id="474" w:author="Likhita Sanapa Prabhakar" w:date="2017-09-08T02:15:00Z"/>
          <w:rFonts w:asciiTheme="minorHAnsi" w:eastAsiaTheme="minorEastAsia" w:hAnsiTheme="minorHAnsi"/>
          <w:noProof/>
        </w:rPr>
      </w:pPr>
      <w:ins w:id="475" w:author="Likhita Sanapa Prabhakar" w:date="2017-09-08T02:15:00Z">
        <w:r>
          <w:rPr>
            <w:noProof/>
          </w:rPr>
          <w:t>Figure 3</w:t>
        </w:r>
        <w:r>
          <w:rPr>
            <w:noProof/>
          </w:rPr>
          <w:noBreakHyphen/>
          <w:t>1: Creating AWS Account</w:t>
        </w:r>
        <w:r>
          <w:rPr>
            <w:noProof/>
          </w:rPr>
          <w:tab/>
        </w:r>
        <w:r>
          <w:rPr>
            <w:noProof/>
          </w:rPr>
          <w:fldChar w:fldCharType="begin"/>
        </w:r>
        <w:r>
          <w:rPr>
            <w:noProof/>
          </w:rPr>
          <w:instrText xml:space="preserve"> PAGEREF _Toc492600497 \h </w:instrText>
        </w:r>
      </w:ins>
      <w:r>
        <w:rPr>
          <w:noProof/>
        </w:rPr>
      </w:r>
      <w:r>
        <w:rPr>
          <w:noProof/>
        </w:rPr>
        <w:fldChar w:fldCharType="separate"/>
      </w:r>
      <w:ins w:id="476" w:author="Likhita Sanapa Prabhakar" w:date="2017-09-08T02:15:00Z">
        <w:r>
          <w:rPr>
            <w:noProof/>
          </w:rPr>
          <w:t>49</w:t>
        </w:r>
        <w:r>
          <w:rPr>
            <w:noProof/>
          </w:rPr>
          <w:fldChar w:fldCharType="end"/>
        </w:r>
      </w:ins>
    </w:p>
    <w:p w:rsidR="00561041" w:rsidRDefault="00561041">
      <w:pPr>
        <w:pStyle w:val="TableofFigures"/>
        <w:tabs>
          <w:tab w:val="right" w:leader="dot" w:pos="9350"/>
        </w:tabs>
        <w:rPr>
          <w:ins w:id="477" w:author="Likhita Sanapa Prabhakar" w:date="2017-09-08T02:15:00Z"/>
          <w:rFonts w:asciiTheme="minorHAnsi" w:eastAsiaTheme="minorEastAsia" w:hAnsiTheme="minorHAnsi"/>
          <w:noProof/>
        </w:rPr>
      </w:pPr>
      <w:ins w:id="478" w:author="Likhita Sanapa Prabhakar" w:date="2017-09-08T02:15:00Z">
        <w:r>
          <w:rPr>
            <w:noProof/>
          </w:rPr>
          <w:t>Figure 3</w:t>
        </w:r>
        <w:r>
          <w:rPr>
            <w:noProof/>
          </w:rPr>
          <w:noBreakHyphen/>
          <w:t>2: Data Analytics Architecture in AWS</w:t>
        </w:r>
        <w:r>
          <w:rPr>
            <w:noProof/>
          </w:rPr>
          <w:tab/>
        </w:r>
        <w:r>
          <w:rPr>
            <w:noProof/>
          </w:rPr>
          <w:fldChar w:fldCharType="begin"/>
        </w:r>
        <w:r>
          <w:rPr>
            <w:noProof/>
          </w:rPr>
          <w:instrText xml:space="preserve"> PAGEREF _Toc492600498 \h </w:instrText>
        </w:r>
      </w:ins>
      <w:r>
        <w:rPr>
          <w:noProof/>
        </w:rPr>
      </w:r>
      <w:r>
        <w:rPr>
          <w:noProof/>
        </w:rPr>
        <w:fldChar w:fldCharType="separate"/>
      </w:r>
      <w:ins w:id="479" w:author="Likhita Sanapa Prabhakar" w:date="2017-09-08T02:15:00Z">
        <w:r>
          <w:rPr>
            <w:noProof/>
          </w:rPr>
          <w:t>50</w:t>
        </w:r>
        <w:r>
          <w:rPr>
            <w:noProof/>
          </w:rPr>
          <w:fldChar w:fldCharType="end"/>
        </w:r>
      </w:ins>
    </w:p>
    <w:p w:rsidR="00561041" w:rsidRDefault="00561041">
      <w:pPr>
        <w:pStyle w:val="TableofFigures"/>
        <w:tabs>
          <w:tab w:val="right" w:leader="dot" w:pos="9350"/>
        </w:tabs>
        <w:rPr>
          <w:ins w:id="480" w:author="Likhita Sanapa Prabhakar" w:date="2017-09-08T02:15:00Z"/>
          <w:rFonts w:asciiTheme="minorHAnsi" w:eastAsiaTheme="minorEastAsia" w:hAnsiTheme="minorHAnsi"/>
          <w:noProof/>
        </w:rPr>
      </w:pPr>
      <w:ins w:id="481" w:author="Likhita Sanapa Prabhakar" w:date="2017-09-08T02:15:00Z">
        <w:r>
          <w:rPr>
            <w:noProof/>
          </w:rPr>
          <w:t>Figure 3</w:t>
        </w:r>
        <w:r>
          <w:rPr>
            <w:noProof/>
          </w:rPr>
          <w:noBreakHyphen/>
          <w:t>3: Creating IAM User</w:t>
        </w:r>
        <w:r>
          <w:rPr>
            <w:noProof/>
          </w:rPr>
          <w:tab/>
        </w:r>
        <w:r>
          <w:rPr>
            <w:noProof/>
          </w:rPr>
          <w:fldChar w:fldCharType="begin"/>
        </w:r>
        <w:r>
          <w:rPr>
            <w:noProof/>
          </w:rPr>
          <w:instrText xml:space="preserve"> PAGEREF _Toc492600499 \h </w:instrText>
        </w:r>
      </w:ins>
      <w:r>
        <w:rPr>
          <w:noProof/>
        </w:rPr>
      </w:r>
      <w:r>
        <w:rPr>
          <w:noProof/>
        </w:rPr>
        <w:fldChar w:fldCharType="separate"/>
      </w:r>
      <w:ins w:id="482" w:author="Likhita Sanapa Prabhakar" w:date="2017-09-08T02:15:00Z">
        <w:r>
          <w:rPr>
            <w:noProof/>
          </w:rPr>
          <w:t>50</w:t>
        </w:r>
        <w:r>
          <w:rPr>
            <w:noProof/>
          </w:rPr>
          <w:fldChar w:fldCharType="end"/>
        </w:r>
      </w:ins>
    </w:p>
    <w:p w:rsidR="00561041" w:rsidRDefault="00561041">
      <w:pPr>
        <w:pStyle w:val="TableofFigures"/>
        <w:tabs>
          <w:tab w:val="right" w:leader="dot" w:pos="9350"/>
        </w:tabs>
        <w:rPr>
          <w:ins w:id="483" w:author="Likhita Sanapa Prabhakar" w:date="2017-09-08T02:15:00Z"/>
          <w:rFonts w:asciiTheme="minorHAnsi" w:eastAsiaTheme="minorEastAsia" w:hAnsiTheme="minorHAnsi"/>
          <w:noProof/>
        </w:rPr>
      </w:pPr>
      <w:ins w:id="484" w:author="Likhita Sanapa Prabhakar" w:date="2017-09-08T02:15:00Z">
        <w:r>
          <w:rPr>
            <w:noProof/>
          </w:rPr>
          <w:t>Figure 3</w:t>
        </w:r>
        <w:r>
          <w:rPr>
            <w:noProof/>
          </w:rPr>
          <w:noBreakHyphen/>
          <w:t>4: Creating IAM Group</w:t>
        </w:r>
        <w:r>
          <w:rPr>
            <w:noProof/>
          </w:rPr>
          <w:tab/>
        </w:r>
        <w:r>
          <w:rPr>
            <w:noProof/>
          </w:rPr>
          <w:fldChar w:fldCharType="begin"/>
        </w:r>
        <w:r>
          <w:rPr>
            <w:noProof/>
          </w:rPr>
          <w:instrText xml:space="preserve"> PAGEREF _Toc492600500 \h </w:instrText>
        </w:r>
      </w:ins>
      <w:r>
        <w:rPr>
          <w:noProof/>
        </w:rPr>
      </w:r>
      <w:r>
        <w:rPr>
          <w:noProof/>
        </w:rPr>
        <w:fldChar w:fldCharType="separate"/>
      </w:r>
      <w:ins w:id="485" w:author="Likhita Sanapa Prabhakar" w:date="2017-09-08T02:15:00Z">
        <w:r>
          <w:rPr>
            <w:noProof/>
          </w:rPr>
          <w:t>51</w:t>
        </w:r>
        <w:r>
          <w:rPr>
            <w:noProof/>
          </w:rPr>
          <w:fldChar w:fldCharType="end"/>
        </w:r>
      </w:ins>
    </w:p>
    <w:p w:rsidR="00561041" w:rsidRDefault="00561041">
      <w:pPr>
        <w:pStyle w:val="TableofFigures"/>
        <w:tabs>
          <w:tab w:val="right" w:leader="dot" w:pos="9350"/>
        </w:tabs>
        <w:rPr>
          <w:ins w:id="486" w:author="Likhita Sanapa Prabhakar" w:date="2017-09-08T02:15:00Z"/>
          <w:rFonts w:asciiTheme="minorHAnsi" w:eastAsiaTheme="minorEastAsia" w:hAnsiTheme="minorHAnsi"/>
          <w:noProof/>
        </w:rPr>
      </w:pPr>
      <w:ins w:id="487" w:author="Likhita Sanapa Prabhakar" w:date="2017-09-08T02:15:00Z">
        <w:r>
          <w:rPr>
            <w:noProof/>
          </w:rPr>
          <w:t>Figure 3</w:t>
        </w:r>
        <w:r>
          <w:rPr>
            <w:noProof/>
          </w:rPr>
          <w:noBreakHyphen/>
          <w:t>5: Creating Key Pair</w:t>
        </w:r>
        <w:r>
          <w:rPr>
            <w:noProof/>
          </w:rPr>
          <w:tab/>
        </w:r>
        <w:r>
          <w:rPr>
            <w:noProof/>
          </w:rPr>
          <w:fldChar w:fldCharType="begin"/>
        </w:r>
        <w:r>
          <w:rPr>
            <w:noProof/>
          </w:rPr>
          <w:instrText xml:space="preserve"> PAGEREF _Toc492600501 \h </w:instrText>
        </w:r>
      </w:ins>
      <w:r>
        <w:rPr>
          <w:noProof/>
        </w:rPr>
      </w:r>
      <w:r>
        <w:rPr>
          <w:noProof/>
        </w:rPr>
        <w:fldChar w:fldCharType="separate"/>
      </w:r>
      <w:ins w:id="488" w:author="Likhita Sanapa Prabhakar" w:date="2017-09-08T02:15:00Z">
        <w:r>
          <w:rPr>
            <w:noProof/>
          </w:rPr>
          <w:t>51</w:t>
        </w:r>
        <w:r>
          <w:rPr>
            <w:noProof/>
          </w:rPr>
          <w:fldChar w:fldCharType="end"/>
        </w:r>
      </w:ins>
    </w:p>
    <w:p w:rsidR="00561041" w:rsidRDefault="00561041">
      <w:pPr>
        <w:pStyle w:val="TableofFigures"/>
        <w:tabs>
          <w:tab w:val="right" w:leader="dot" w:pos="9350"/>
        </w:tabs>
        <w:rPr>
          <w:ins w:id="489" w:author="Likhita Sanapa Prabhakar" w:date="2017-09-08T02:15:00Z"/>
          <w:rFonts w:asciiTheme="minorHAnsi" w:eastAsiaTheme="minorEastAsia" w:hAnsiTheme="minorHAnsi"/>
          <w:noProof/>
        </w:rPr>
      </w:pPr>
      <w:ins w:id="490" w:author="Likhita Sanapa Prabhakar" w:date="2017-09-08T02:15:00Z">
        <w:r>
          <w:rPr>
            <w:noProof/>
          </w:rPr>
          <w:t>Figure 3</w:t>
        </w:r>
        <w:r>
          <w:rPr>
            <w:noProof/>
          </w:rPr>
          <w:noBreakHyphen/>
          <w:t>6: Private Key Pem File</w:t>
        </w:r>
        <w:r>
          <w:rPr>
            <w:noProof/>
          </w:rPr>
          <w:tab/>
        </w:r>
        <w:r>
          <w:rPr>
            <w:noProof/>
          </w:rPr>
          <w:fldChar w:fldCharType="begin"/>
        </w:r>
        <w:r>
          <w:rPr>
            <w:noProof/>
          </w:rPr>
          <w:instrText xml:space="preserve"> PAGEREF _Toc492600502 \h </w:instrText>
        </w:r>
      </w:ins>
      <w:r>
        <w:rPr>
          <w:noProof/>
        </w:rPr>
      </w:r>
      <w:r>
        <w:rPr>
          <w:noProof/>
        </w:rPr>
        <w:fldChar w:fldCharType="separate"/>
      </w:r>
      <w:ins w:id="491" w:author="Likhita Sanapa Prabhakar" w:date="2017-09-08T02:15:00Z">
        <w:r>
          <w:rPr>
            <w:noProof/>
          </w:rPr>
          <w:t>51</w:t>
        </w:r>
        <w:r>
          <w:rPr>
            <w:noProof/>
          </w:rPr>
          <w:fldChar w:fldCharType="end"/>
        </w:r>
      </w:ins>
    </w:p>
    <w:p w:rsidR="00561041" w:rsidRDefault="00561041">
      <w:pPr>
        <w:pStyle w:val="TableofFigures"/>
        <w:tabs>
          <w:tab w:val="right" w:leader="dot" w:pos="9350"/>
        </w:tabs>
        <w:rPr>
          <w:ins w:id="492" w:author="Likhita Sanapa Prabhakar" w:date="2017-09-08T02:15:00Z"/>
          <w:rFonts w:asciiTheme="minorHAnsi" w:eastAsiaTheme="minorEastAsia" w:hAnsiTheme="minorHAnsi"/>
          <w:noProof/>
        </w:rPr>
      </w:pPr>
      <w:ins w:id="493" w:author="Likhita Sanapa Prabhakar" w:date="2017-09-08T02:15:00Z">
        <w:r>
          <w:rPr>
            <w:noProof/>
          </w:rPr>
          <w:t>Figure 3</w:t>
        </w:r>
        <w:r>
          <w:rPr>
            <w:noProof/>
          </w:rPr>
          <w:noBreakHyphen/>
          <w:t>7: Creating Security Group</w:t>
        </w:r>
        <w:r>
          <w:rPr>
            <w:noProof/>
          </w:rPr>
          <w:tab/>
        </w:r>
        <w:r>
          <w:rPr>
            <w:noProof/>
          </w:rPr>
          <w:fldChar w:fldCharType="begin"/>
        </w:r>
        <w:r>
          <w:rPr>
            <w:noProof/>
          </w:rPr>
          <w:instrText xml:space="preserve"> PAGEREF _Toc492600503 \h </w:instrText>
        </w:r>
      </w:ins>
      <w:r>
        <w:rPr>
          <w:noProof/>
        </w:rPr>
      </w:r>
      <w:r>
        <w:rPr>
          <w:noProof/>
        </w:rPr>
        <w:fldChar w:fldCharType="separate"/>
      </w:r>
      <w:ins w:id="494" w:author="Likhita Sanapa Prabhakar" w:date="2017-09-08T02:15:00Z">
        <w:r>
          <w:rPr>
            <w:noProof/>
          </w:rPr>
          <w:t>52</w:t>
        </w:r>
        <w:r>
          <w:rPr>
            <w:noProof/>
          </w:rPr>
          <w:fldChar w:fldCharType="end"/>
        </w:r>
      </w:ins>
    </w:p>
    <w:p w:rsidR="00561041" w:rsidRDefault="00561041">
      <w:pPr>
        <w:pStyle w:val="TableofFigures"/>
        <w:tabs>
          <w:tab w:val="right" w:leader="dot" w:pos="9350"/>
        </w:tabs>
        <w:rPr>
          <w:ins w:id="495" w:author="Likhita Sanapa Prabhakar" w:date="2017-09-08T02:15:00Z"/>
          <w:rFonts w:asciiTheme="minorHAnsi" w:eastAsiaTheme="minorEastAsia" w:hAnsiTheme="minorHAnsi"/>
          <w:noProof/>
        </w:rPr>
      </w:pPr>
      <w:ins w:id="496" w:author="Likhita Sanapa Prabhakar" w:date="2017-09-08T02:15:00Z">
        <w:r>
          <w:rPr>
            <w:noProof/>
          </w:rPr>
          <w:t>Figure 3</w:t>
        </w:r>
        <w:r>
          <w:rPr>
            <w:noProof/>
          </w:rPr>
          <w:noBreakHyphen/>
          <w:t>8: Creating IAM Role</w:t>
        </w:r>
        <w:r>
          <w:rPr>
            <w:noProof/>
          </w:rPr>
          <w:tab/>
        </w:r>
        <w:r>
          <w:rPr>
            <w:noProof/>
          </w:rPr>
          <w:fldChar w:fldCharType="begin"/>
        </w:r>
        <w:r>
          <w:rPr>
            <w:noProof/>
          </w:rPr>
          <w:instrText xml:space="preserve"> PAGEREF _Toc492600504 \h </w:instrText>
        </w:r>
      </w:ins>
      <w:r>
        <w:rPr>
          <w:noProof/>
        </w:rPr>
      </w:r>
      <w:r>
        <w:rPr>
          <w:noProof/>
        </w:rPr>
        <w:fldChar w:fldCharType="separate"/>
      </w:r>
      <w:ins w:id="497" w:author="Likhita Sanapa Prabhakar" w:date="2017-09-08T02:15:00Z">
        <w:r>
          <w:rPr>
            <w:noProof/>
          </w:rPr>
          <w:t>53</w:t>
        </w:r>
        <w:r>
          <w:rPr>
            <w:noProof/>
          </w:rPr>
          <w:fldChar w:fldCharType="end"/>
        </w:r>
      </w:ins>
    </w:p>
    <w:p w:rsidR="00561041" w:rsidRDefault="00561041">
      <w:pPr>
        <w:pStyle w:val="TableofFigures"/>
        <w:tabs>
          <w:tab w:val="right" w:leader="dot" w:pos="9350"/>
        </w:tabs>
        <w:rPr>
          <w:ins w:id="498" w:author="Likhita Sanapa Prabhakar" w:date="2017-09-08T02:15:00Z"/>
          <w:rFonts w:asciiTheme="minorHAnsi" w:eastAsiaTheme="minorEastAsia" w:hAnsiTheme="minorHAnsi"/>
          <w:noProof/>
        </w:rPr>
      </w:pPr>
      <w:ins w:id="499" w:author="Likhita Sanapa Prabhakar" w:date="2017-09-08T02:15:00Z">
        <w:r>
          <w:rPr>
            <w:noProof/>
          </w:rPr>
          <w:t>Figure 3</w:t>
        </w:r>
        <w:r>
          <w:rPr>
            <w:noProof/>
          </w:rPr>
          <w:noBreakHyphen/>
          <w:t>9: Choosing the Key Pair</w:t>
        </w:r>
        <w:r>
          <w:rPr>
            <w:noProof/>
          </w:rPr>
          <w:tab/>
        </w:r>
        <w:r>
          <w:rPr>
            <w:noProof/>
          </w:rPr>
          <w:fldChar w:fldCharType="begin"/>
        </w:r>
        <w:r>
          <w:rPr>
            <w:noProof/>
          </w:rPr>
          <w:instrText xml:space="preserve"> PAGEREF _Toc492600505 \h </w:instrText>
        </w:r>
      </w:ins>
      <w:r>
        <w:rPr>
          <w:noProof/>
        </w:rPr>
      </w:r>
      <w:r>
        <w:rPr>
          <w:noProof/>
        </w:rPr>
        <w:fldChar w:fldCharType="separate"/>
      </w:r>
      <w:ins w:id="500" w:author="Likhita Sanapa Prabhakar" w:date="2017-09-08T02:15:00Z">
        <w:r>
          <w:rPr>
            <w:noProof/>
          </w:rPr>
          <w:t>53</w:t>
        </w:r>
        <w:r>
          <w:rPr>
            <w:noProof/>
          </w:rPr>
          <w:fldChar w:fldCharType="end"/>
        </w:r>
      </w:ins>
    </w:p>
    <w:p w:rsidR="00561041" w:rsidRDefault="00561041">
      <w:pPr>
        <w:pStyle w:val="TableofFigures"/>
        <w:tabs>
          <w:tab w:val="right" w:leader="dot" w:pos="9350"/>
        </w:tabs>
        <w:rPr>
          <w:ins w:id="501" w:author="Likhita Sanapa Prabhakar" w:date="2017-09-08T02:15:00Z"/>
          <w:rFonts w:asciiTheme="minorHAnsi" w:eastAsiaTheme="minorEastAsia" w:hAnsiTheme="minorHAnsi"/>
          <w:noProof/>
        </w:rPr>
      </w:pPr>
      <w:ins w:id="502" w:author="Likhita Sanapa Prabhakar" w:date="2017-09-08T02:15:00Z">
        <w:r>
          <w:rPr>
            <w:noProof/>
          </w:rPr>
          <w:t>Figure 3</w:t>
        </w:r>
        <w:r>
          <w:rPr>
            <w:noProof/>
          </w:rPr>
          <w:noBreakHyphen/>
          <w:t>10: PuTTY Configuration: Session</w:t>
        </w:r>
        <w:r>
          <w:rPr>
            <w:noProof/>
          </w:rPr>
          <w:tab/>
        </w:r>
        <w:r>
          <w:rPr>
            <w:noProof/>
          </w:rPr>
          <w:fldChar w:fldCharType="begin"/>
        </w:r>
        <w:r>
          <w:rPr>
            <w:noProof/>
          </w:rPr>
          <w:instrText xml:space="preserve"> PAGEREF _Toc492600506 \h </w:instrText>
        </w:r>
      </w:ins>
      <w:r>
        <w:rPr>
          <w:noProof/>
        </w:rPr>
      </w:r>
      <w:r>
        <w:rPr>
          <w:noProof/>
        </w:rPr>
        <w:fldChar w:fldCharType="separate"/>
      </w:r>
      <w:ins w:id="503" w:author="Likhita Sanapa Prabhakar" w:date="2017-09-08T02:15:00Z">
        <w:r>
          <w:rPr>
            <w:noProof/>
          </w:rPr>
          <w:t>53</w:t>
        </w:r>
        <w:r>
          <w:rPr>
            <w:noProof/>
          </w:rPr>
          <w:fldChar w:fldCharType="end"/>
        </w:r>
      </w:ins>
    </w:p>
    <w:p w:rsidR="00561041" w:rsidRDefault="00561041">
      <w:pPr>
        <w:pStyle w:val="TableofFigures"/>
        <w:tabs>
          <w:tab w:val="right" w:leader="dot" w:pos="9350"/>
        </w:tabs>
        <w:rPr>
          <w:ins w:id="504" w:author="Likhita Sanapa Prabhakar" w:date="2017-09-08T02:15:00Z"/>
          <w:rFonts w:asciiTheme="minorHAnsi" w:eastAsiaTheme="minorEastAsia" w:hAnsiTheme="minorHAnsi"/>
          <w:noProof/>
        </w:rPr>
      </w:pPr>
      <w:ins w:id="505" w:author="Likhita Sanapa Prabhakar" w:date="2017-09-08T02:15:00Z">
        <w:r>
          <w:rPr>
            <w:noProof/>
          </w:rPr>
          <w:lastRenderedPageBreak/>
          <w:t>Figure 3</w:t>
        </w:r>
        <w:r>
          <w:rPr>
            <w:noProof/>
          </w:rPr>
          <w:noBreakHyphen/>
          <w:t>11: PuTTY Configuration: Authentication</w:t>
        </w:r>
        <w:r>
          <w:rPr>
            <w:noProof/>
          </w:rPr>
          <w:tab/>
        </w:r>
        <w:r>
          <w:rPr>
            <w:noProof/>
          </w:rPr>
          <w:fldChar w:fldCharType="begin"/>
        </w:r>
        <w:r>
          <w:rPr>
            <w:noProof/>
          </w:rPr>
          <w:instrText xml:space="preserve"> PAGEREF _Toc492600507 \h </w:instrText>
        </w:r>
      </w:ins>
      <w:r>
        <w:rPr>
          <w:noProof/>
        </w:rPr>
      </w:r>
      <w:r>
        <w:rPr>
          <w:noProof/>
        </w:rPr>
        <w:fldChar w:fldCharType="separate"/>
      </w:r>
      <w:ins w:id="506" w:author="Likhita Sanapa Prabhakar" w:date="2017-09-08T02:15:00Z">
        <w:r>
          <w:rPr>
            <w:noProof/>
          </w:rPr>
          <w:t>54</w:t>
        </w:r>
        <w:r>
          <w:rPr>
            <w:noProof/>
          </w:rPr>
          <w:fldChar w:fldCharType="end"/>
        </w:r>
      </w:ins>
    </w:p>
    <w:p w:rsidR="00561041" w:rsidRDefault="00561041">
      <w:pPr>
        <w:pStyle w:val="TableofFigures"/>
        <w:tabs>
          <w:tab w:val="right" w:leader="dot" w:pos="9350"/>
        </w:tabs>
        <w:rPr>
          <w:ins w:id="507" w:author="Likhita Sanapa Prabhakar" w:date="2017-09-08T02:15:00Z"/>
          <w:rFonts w:asciiTheme="minorHAnsi" w:eastAsiaTheme="minorEastAsia" w:hAnsiTheme="minorHAnsi"/>
          <w:noProof/>
        </w:rPr>
      </w:pPr>
      <w:ins w:id="508" w:author="Likhita Sanapa Prabhakar" w:date="2017-09-08T02:15:00Z">
        <w:r>
          <w:rPr>
            <w:noProof/>
          </w:rPr>
          <w:t>Figure 3</w:t>
        </w:r>
        <w:r>
          <w:rPr>
            <w:noProof/>
          </w:rPr>
          <w:noBreakHyphen/>
          <w:t>12: EC</w:t>
        </w:r>
        <w:r w:rsidRPr="009840FD">
          <w:rPr>
            <w:noProof/>
            <w:vertAlign w:val="subscript"/>
          </w:rPr>
          <w:t>2</w:t>
        </w:r>
        <w:r>
          <w:rPr>
            <w:noProof/>
          </w:rPr>
          <w:t xml:space="preserve"> Console</w:t>
        </w:r>
        <w:r>
          <w:rPr>
            <w:noProof/>
          </w:rPr>
          <w:tab/>
        </w:r>
        <w:r>
          <w:rPr>
            <w:noProof/>
          </w:rPr>
          <w:fldChar w:fldCharType="begin"/>
        </w:r>
        <w:r>
          <w:rPr>
            <w:noProof/>
          </w:rPr>
          <w:instrText xml:space="preserve"> PAGEREF _Toc492600508 \h </w:instrText>
        </w:r>
      </w:ins>
      <w:r>
        <w:rPr>
          <w:noProof/>
        </w:rPr>
      </w:r>
      <w:r>
        <w:rPr>
          <w:noProof/>
        </w:rPr>
        <w:fldChar w:fldCharType="separate"/>
      </w:r>
      <w:ins w:id="509" w:author="Likhita Sanapa Prabhakar" w:date="2017-09-08T02:15:00Z">
        <w:r>
          <w:rPr>
            <w:noProof/>
          </w:rPr>
          <w:t>54</w:t>
        </w:r>
        <w:r>
          <w:rPr>
            <w:noProof/>
          </w:rPr>
          <w:fldChar w:fldCharType="end"/>
        </w:r>
      </w:ins>
    </w:p>
    <w:p w:rsidR="00561041" w:rsidRDefault="00561041">
      <w:pPr>
        <w:pStyle w:val="TableofFigures"/>
        <w:tabs>
          <w:tab w:val="right" w:leader="dot" w:pos="9350"/>
        </w:tabs>
        <w:rPr>
          <w:ins w:id="510" w:author="Likhita Sanapa Prabhakar" w:date="2017-09-08T02:15:00Z"/>
          <w:rFonts w:asciiTheme="minorHAnsi" w:eastAsiaTheme="minorEastAsia" w:hAnsiTheme="minorHAnsi"/>
          <w:noProof/>
        </w:rPr>
      </w:pPr>
      <w:ins w:id="511" w:author="Likhita Sanapa Prabhakar" w:date="2017-09-08T02:15:00Z">
        <w:r>
          <w:rPr>
            <w:noProof/>
          </w:rPr>
          <w:t>Figure 3</w:t>
        </w:r>
        <w:r>
          <w:rPr>
            <w:noProof/>
          </w:rPr>
          <w:noBreakHyphen/>
          <w:t>13: Python Code Snippet for Apache Access Logs</w:t>
        </w:r>
        <w:r>
          <w:rPr>
            <w:noProof/>
          </w:rPr>
          <w:tab/>
        </w:r>
        <w:r>
          <w:rPr>
            <w:noProof/>
          </w:rPr>
          <w:fldChar w:fldCharType="begin"/>
        </w:r>
        <w:r>
          <w:rPr>
            <w:noProof/>
          </w:rPr>
          <w:instrText xml:space="preserve"> PAGEREF _Toc492600509 \h </w:instrText>
        </w:r>
      </w:ins>
      <w:r>
        <w:rPr>
          <w:noProof/>
        </w:rPr>
      </w:r>
      <w:r>
        <w:rPr>
          <w:noProof/>
        </w:rPr>
        <w:fldChar w:fldCharType="separate"/>
      </w:r>
      <w:ins w:id="512" w:author="Likhita Sanapa Prabhakar" w:date="2017-09-08T02:15:00Z">
        <w:r>
          <w:rPr>
            <w:noProof/>
          </w:rPr>
          <w:t>55</w:t>
        </w:r>
        <w:r>
          <w:rPr>
            <w:noProof/>
          </w:rPr>
          <w:fldChar w:fldCharType="end"/>
        </w:r>
      </w:ins>
    </w:p>
    <w:p w:rsidR="00561041" w:rsidRDefault="00561041">
      <w:pPr>
        <w:pStyle w:val="TableofFigures"/>
        <w:tabs>
          <w:tab w:val="right" w:leader="dot" w:pos="9350"/>
        </w:tabs>
        <w:rPr>
          <w:ins w:id="513" w:author="Likhita Sanapa Prabhakar" w:date="2017-09-08T02:15:00Z"/>
          <w:rFonts w:asciiTheme="minorHAnsi" w:eastAsiaTheme="minorEastAsia" w:hAnsiTheme="minorHAnsi"/>
          <w:noProof/>
        </w:rPr>
      </w:pPr>
      <w:ins w:id="514" w:author="Likhita Sanapa Prabhakar" w:date="2017-09-08T02:15:00Z">
        <w:r>
          <w:rPr>
            <w:noProof/>
          </w:rPr>
          <w:t>Figure 3</w:t>
        </w:r>
        <w:r>
          <w:rPr>
            <w:noProof/>
          </w:rPr>
          <w:noBreakHyphen/>
          <w:t>14: Command to Run the Python Code</w:t>
        </w:r>
        <w:r>
          <w:rPr>
            <w:noProof/>
          </w:rPr>
          <w:tab/>
        </w:r>
        <w:r>
          <w:rPr>
            <w:noProof/>
          </w:rPr>
          <w:fldChar w:fldCharType="begin"/>
        </w:r>
        <w:r>
          <w:rPr>
            <w:noProof/>
          </w:rPr>
          <w:instrText xml:space="preserve"> PAGEREF _Toc492600510 \h </w:instrText>
        </w:r>
      </w:ins>
      <w:r>
        <w:rPr>
          <w:noProof/>
        </w:rPr>
      </w:r>
      <w:r>
        <w:rPr>
          <w:noProof/>
        </w:rPr>
        <w:fldChar w:fldCharType="separate"/>
      </w:r>
      <w:ins w:id="515" w:author="Likhita Sanapa Prabhakar" w:date="2017-09-08T02:15:00Z">
        <w:r>
          <w:rPr>
            <w:noProof/>
          </w:rPr>
          <w:t>55</w:t>
        </w:r>
        <w:r>
          <w:rPr>
            <w:noProof/>
          </w:rPr>
          <w:fldChar w:fldCharType="end"/>
        </w:r>
      </w:ins>
    </w:p>
    <w:p w:rsidR="00561041" w:rsidRDefault="00561041">
      <w:pPr>
        <w:pStyle w:val="TableofFigures"/>
        <w:tabs>
          <w:tab w:val="right" w:leader="dot" w:pos="9350"/>
        </w:tabs>
        <w:rPr>
          <w:ins w:id="516" w:author="Likhita Sanapa Prabhakar" w:date="2017-09-08T02:15:00Z"/>
          <w:rFonts w:asciiTheme="minorHAnsi" w:eastAsiaTheme="minorEastAsia" w:hAnsiTheme="minorHAnsi"/>
          <w:noProof/>
        </w:rPr>
      </w:pPr>
      <w:ins w:id="517" w:author="Likhita Sanapa Prabhakar" w:date="2017-09-08T02:15:00Z">
        <w:r>
          <w:rPr>
            <w:noProof/>
          </w:rPr>
          <w:t>Figure 3</w:t>
        </w:r>
        <w:r>
          <w:rPr>
            <w:noProof/>
          </w:rPr>
          <w:noBreakHyphen/>
          <w:t>15: Creating Kinesis Firehose Delivery Stream</w:t>
        </w:r>
        <w:r>
          <w:rPr>
            <w:noProof/>
          </w:rPr>
          <w:tab/>
        </w:r>
        <w:r>
          <w:rPr>
            <w:noProof/>
          </w:rPr>
          <w:fldChar w:fldCharType="begin"/>
        </w:r>
        <w:r>
          <w:rPr>
            <w:noProof/>
          </w:rPr>
          <w:instrText xml:space="preserve"> PAGEREF _Toc492600511 \h </w:instrText>
        </w:r>
      </w:ins>
      <w:r>
        <w:rPr>
          <w:noProof/>
        </w:rPr>
      </w:r>
      <w:r>
        <w:rPr>
          <w:noProof/>
        </w:rPr>
        <w:fldChar w:fldCharType="separate"/>
      </w:r>
      <w:ins w:id="518" w:author="Likhita Sanapa Prabhakar" w:date="2017-09-08T02:15:00Z">
        <w:r>
          <w:rPr>
            <w:noProof/>
          </w:rPr>
          <w:t>55</w:t>
        </w:r>
        <w:r>
          <w:rPr>
            <w:noProof/>
          </w:rPr>
          <w:fldChar w:fldCharType="end"/>
        </w:r>
      </w:ins>
    </w:p>
    <w:p w:rsidR="00561041" w:rsidRDefault="00561041">
      <w:pPr>
        <w:pStyle w:val="TableofFigures"/>
        <w:tabs>
          <w:tab w:val="right" w:leader="dot" w:pos="9350"/>
        </w:tabs>
        <w:rPr>
          <w:ins w:id="519" w:author="Likhita Sanapa Prabhakar" w:date="2017-09-08T02:15:00Z"/>
          <w:rFonts w:asciiTheme="minorHAnsi" w:eastAsiaTheme="minorEastAsia" w:hAnsiTheme="minorHAnsi"/>
          <w:noProof/>
        </w:rPr>
      </w:pPr>
      <w:ins w:id="520" w:author="Likhita Sanapa Prabhakar" w:date="2017-09-08T02:15:00Z">
        <w:r>
          <w:rPr>
            <w:noProof/>
          </w:rPr>
          <w:t>Figure 3</w:t>
        </w:r>
        <w:r>
          <w:rPr>
            <w:noProof/>
          </w:rPr>
          <w:noBreakHyphen/>
          <w:t>16: Creating S</w:t>
        </w:r>
        <w:r w:rsidRPr="009840FD">
          <w:rPr>
            <w:noProof/>
            <w:vertAlign w:val="subscript"/>
          </w:rPr>
          <w:t>3</w:t>
        </w:r>
        <w:r>
          <w:rPr>
            <w:noProof/>
          </w:rPr>
          <w:t xml:space="preserve"> Bucket</w:t>
        </w:r>
        <w:r>
          <w:rPr>
            <w:noProof/>
          </w:rPr>
          <w:tab/>
        </w:r>
        <w:r>
          <w:rPr>
            <w:noProof/>
          </w:rPr>
          <w:fldChar w:fldCharType="begin"/>
        </w:r>
        <w:r>
          <w:rPr>
            <w:noProof/>
          </w:rPr>
          <w:instrText xml:space="preserve"> PAGEREF _Toc492600512 \h </w:instrText>
        </w:r>
      </w:ins>
      <w:r>
        <w:rPr>
          <w:noProof/>
        </w:rPr>
      </w:r>
      <w:r>
        <w:rPr>
          <w:noProof/>
        </w:rPr>
        <w:fldChar w:fldCharType="separate"/>
      </w:r>
      <w:ins w:id="521" w:author="Likhita Sanapa Prabhakar" w:date="2017-09-08T02:15:00Z">
        <w:r>
          <w:rPr>
            <w:noProof/>
          </w:rPr>
          <w:t>56</w:t>
        </w:r>
        <w:r>
          <w:rPr>
            <w:noProof/>
          </w:rPr>
          <w:fldChar w:fldCharType="end"/>
        </w:r>
      </w:ins>
    </w:p>
    <w:p w:rsidR="00561041" w:rsidRDefault="00561041">
      <w:pPr>
        <w:pStyle w:val="TableofFigures"/>
        <w:tabs>
          <w:tab w:val="right" w:leader="dot" w:pos="9350"/>
        </w:tabs>
        <w:rPr>
          <w:ins w:id="522" w:author="Likhita Sanapa Prabhakar" w:date="2017-09-08T02:15:00Z"/>
          <w:rFonts w:asciiTheme="minorHAnsi" w:eastAsiaTheme="minorEastAsia" w:hAnsiTheme="minorHAnsi"/>
          <w:noProof/>
        </w:rPr>
      </w:pPr>
      <w:ins w:id="523" w:author="Likhita Sanapa Prabhakar" w:date="2017-09-08T02:15:00Z">
        <w:r>
          <w:rPr>
            <w:noProof/>
          </w:rPr>
          <w:t>Figure 3</w:t>
        </w:r>
        <w:r>
          <w:rPr>
            <w:noProof/>
          </w:rPr>
          <w:noBreakHyphen/>
          <w:t>17: agent.json File</w:t>
        </w:r>
        <w:r>
          <w:rPr>
            <w:noProof/>
          </w:rPr>
          <w:tab/>
        </w:r>
        <w:r>
          <w:rPr>
            <w:noProof/>
          </w:rPr>
          <w:fldChar w:fldCharType="begin"/>
        </w:r>
        <w:r>
          <w:rPr>
            <w:noProof/>
          </w:rPr>
          <w:instrText xml:space="preserve"> PAGEREF _Toc492600513 \h </w:instrText>
        </w:r>
      </w:ins>
      <w:r>
        <w:rPr>
          <w:noProof/>
        </w:rPr>
      </w:r>
      <w:r>
        <w:rPr>
          <w:noProof/>
        </w:rPr>
        <w:fldChar w:fldCharType="separate"/>
      </w:r>
      <w:ins w:id="524" w:author="Likhita Sanapa Prabhakar" w:date="2017-09-08T02:15:00Z">
        <w:r>
          <w:rPr>
            <w:noProof/>
          </w:rPr>
          <w:t>56</w:t>
        </w:r>
        <w:r>
          <w:rPr>
            <w:noProof/>
          </w:rPr>
          <w:fldChar w:fldCharType="end"/>
        </w:r>
      </w:ins>
    </w:p>
    <w:p w:rsidR="00561041" w:rsidRDefault="00561041">
      <w:pPr>
        <w:pStyle w:val="TableofFigures"/>
        <w:tabs>
          <w:tab w:val="right" w:leader="dot" w:pos="9350"/>
        </w:tabs>
        <w:rPr>
          <w:ins w:id="525" w:author="Likhita Sanapa Prabhakar" w:date="2017-09-08T02:15:00Z"/>
          <w:rFonts w:asciiTheme="minorHAnsi" w:eastAsiaTheme="minorEastAsia" w:hAnsiTheme="minorHAnsi"/>
          <w:noProof/>
        </w:rPr>
      </w:pPr>
      <w:ins w:id="526" w:author="Likhita Sanapa Prabhakar" w:date="2017-09-08T02:15:00Z">
        <w:r>
          <w:rPr>
            <w:noProof/>
          </w:rPr>
          <w:t>Figure 3</w:t>
        </w:r>
        <w:r>
          <w:rPr>
            <w:noProof/>
          </w:rPr>
          <w:noBreakHyphen/>
          <w:t>18: Restarting aws-kinesis-agent</w:t>
        </w:r>
        <w:r>
          <w:rPr>
            <w:noProof/>
          </w:rPr>
          <w:tab/>
        </w:r>
        <w:r>
          <w:rPr>
            <w:noProof/>
          </w:rPr>
          <w:fldChar w:fldCharType="begin"/>
        </w:r>
        <w:r>
          <w:rPr>
            <w:noProof/>
          </w:rPr>
          <w:instrText xml:space="preserve"> PAGEREF _Toc492600514 \h </w:instrText>
        </w:r>
      </w:ins>
      <w:r>
        <w:rPr>
          <w:noProof/>
        </w:rPr>
      </w:r>
      <w:r>
        <w:rPr>
          <w:noProof/>
        </w:rPr>
        <w:fldChar w:fldCharType="separate"/>
      </w:r>
      <w:ins w:id="527" w:author="Likhita Sanapa Prabhakar" w:date="2017-09-08T02:15:00Z">
        <w:r>
          <w:rPr>
            <w:noProof/>
          </w:rPr>
          <w:t>56</w:t>
        </w:r>
        <w:r>
          <w:rPr>
            <w:noProof/>
          </w:rPr>
          <w:fldChar w:fldCharType="end"/>
        </w:r>
      </w:ins>
    </w:p>
    <w:p w:rsidR="00561041" w:rsidRDefault="00561041">
      <w:pPr>
        <w:pStyle w:val="TableofFigures"/>
        <w:tabs>
          <w:tab w:val="right" w:leader="dot" w:pos="9350"/>
        </w:tabs>
        <w:rPr>
          <w:ins w:id="528" w:author="Likhita Sanapa Prabhakar" w:date="2017-09-08T02:15:00Z"/>
          <w:rFonts w:asciiTheme="minorHAnsi" w:eastAsiaTheme="minorEastAsia" w:hAnsiTheme="minorHAnsi"/>
          <w:noProof/>
        </w:rPr>
      </w:pPr>
      <w:ins w:id="529" w:author="Likhita Sanapa Prabhakar" w:date="2017-09-08T02:15:00Z">
        <w:r>
          <w:rPr>
            <w:noProof/>
          </w:rPr>
          <w:t>Figure 3</w:t>
        </w:r>
        <w:r>
          <w:rPr>
            <w:noProof/>
          </w:rPr>
          <w:noBreakHyphen/>
          <w:t>19: Logs in S</w:t>
        </w:r>
        <w:r w:rsidRPr="009840FD">
          <w:rPr>
            <w:noProof/>
            <w:vertAlign w:val="subscript"/>
          </w:rPr>
          <w:t>3</w:t>
        </w:r>
        <w:r>
          <w:rPr>
            <w:noProof/>
          </w:rPr>
          <w:t xml:space="preserve"> Bucket</w:t>
        </w:r>
        <w:r>
          <w:rPr>
            <w:noProof/>
          </w:rPr>
          <w:tab/>
        </w:r>
        <w:r>
          <w:rPr>
            <w:noProof/>
          </w:rPr>
          <w:fldChar w:fldCharType="begin"/>
        </w:r>
        <w:r>
          <w:rPr>
            <w:noProof/>
          </w:rPr>
          <w:instrText xml:space="preserve"> PAGEREF _Toc492600515 \h </w:instrText>
        </w:r>
      </w:ins>
      <w:r>
        <w:rPr>
          <w:noProof/>
        </w:rPr>
      </w:r>
      <w:r>
        <w:rPr>
          <w:noProof/>
        </w:rPr>
        <w:fldChar w:fldCharType="separate"/>
      </w:r>
      <w:ins w:id="530" w:author="Likhita Sanapa Prabhakar" w:date="2017-09-08T02:15:00Z">
        <w:r>
          <w:rPr>
            <w:noProof/>
          </w:rPr>
          <w:t>57</w:t>
        </w:r>
        <w:r>
          <w:rPr>
            <w:noProof/>
          </w:rPr>
          <w:fldChar w:fldCharType="end"/>
        </w:r>
      </w:ins>
    </w:p>
    <w:p w:rsidR="00561041" w:rsidRDefault="00561041">
      <w:pPr>
        <w:pStyle w:val="TableofFigures"/>
        <w:tabs>
          <w:tab w:val="right" w:leader="dot" w:pos="9350"/>
        </w:tabs>
        <w:rPr>
          <w:ins w:id="531" w:author="Likhita Sanapa Prabhakar" w:date="2017-09-08T02:15:00Z"/>
          <w:rFonts w:asciiTheme="minorHAnsi" w:eastAsiaTheme="minorEastAsia" w:hAnsiTheme="minorHAnsi"/>
          <w:noProof/>
        </w:rPr>
      </w:pPr>
      <w:ins w:id="532" w:author="Likhita Sanapa Prabhakar" w:date="2017-09-08T02:15:00Z">
        <w:r>
          <w:rPr>
            <w:noProof/>
          </w:rPr>
          <w:t>Figure 3</w:t>
        </w:r>
        <w:r>
          <w:rPr>
            <w:noProof/>
          </w:rPr>
          <w:noBreakHyphen/>
          <w:t>20: Data Monitoring from Firehose</w:t>
        </w:r>
        <w:r>
          <w:rPr>
            <w:noProof/>
          </w:rPr>
          <w:tab/>
        </w:r>
        <w:r>
          <w:rPr>
            <w:noProof/>
          </w:rPr>
          <w:fldChar w:fldCharType="begin"/>
        </w:r>
        <w:r>
          <w:rPr>
            <w:noProof/>
          </w:rPr>
          <w:instrText xml:space="preserve"> PAGEREF _Toc492600516 \h </w:instrText>
        </w:r>
      </w:ins>
      <w:r>
        <w:rPr>
          <w:noProof/>
        </w:rPr>
      </w:r>
      <w:r>
        <w:rPr>
          <w:noProof/>
        </w:rPr>
        <w:fldChar w:fldCharType="separate"/>
      </w:r>
      <w:ins w:id="533" w:author="Likhita Sanapa Prabhakar" w:date="2017-09-08T02:15:00Z">
        <w:r>
          <w:rPr>
            <w:noProof/>
          </w:rPr>
          <w:t>57</w:t>
        </w:r>
        <w:r>
          <w:rPr>
            <w:noProof/>
          </w:rPr>
          <w:fldChar w:fldCharType="end"/>
        </w:r>
      </w:ins>
    </w:p>
    <w:p w:rsidR="00561041" w:rsidRDefault="00561041">
      <w:pPr>
        <w:pStyle w:val="TableofFigures"/>
        <w:tabs>
          <w:tab w:val="right" w:leader="dot" w:pos="9350"/>
        </w:tabs>
        <w:rPr>
          <w:ins w:id="534" w:author="Likhita Sanapa Prabhakar" w:date="2017-09-08T02:15:00Z"/>
          <w:rFonts w:asciiTheme="minorHAnsi" w:eastAsiaTheme="minorEastAsia" w:hAnsiTheme="minorHAnsi"/>
          <w:noProof/>
        </w:rPr>
      </w:pPr>
      <w:ins w:id="535" w:author="Likhita Sanapa Prabhakar" w:date="2017-09-08T02:15:00Z">
        <w:r>
          <w:rPr>
            <w:noProof/>
          </w:rPr>
          <w:t>Figure 3</w:t>
        </w:r>
        <w:r>
          <w:rPr>
            <w:noProof/>
          </w:rPr>
          <w:noBreakHyphen/>
          <w:t>21: Creating Elasticsearch Domain</w:t>
        </w:r>
        <w:r>
          <w:rPr>
            <w:noProof/>
          </w:rPr>
          <w:tab/>
        </w:r>
        <w:r>
          <w:rPr>
            <w:noProof/>
          </w:rPr>
          <w:fldChar w:fldCharType="begin"/>
        </w:r>
        <w:r>
          <w:rPr>
            <w:noProof/>
          </w:rPr>
          <w:instrText xml:space="preserve"> PAGEREF _Toc492600517 \h </w:instrText>
        </w:r>
      </w:ins>
      <w:r>
        <w:rPr>
          <w:noProof/>
        </w:rPr>
      </w:r>
      <w:r>
        <w:rPr>
          <w:noProof/>
        </w:rPr>
        <w:fldChar w:fldCharType="separate"/>
      </w:r>
      <w:ins w:id="536" w:author="Likhita Sanapa Prabhakar" w:date="2017-09-08T02:15:00Z">
        <w:r>
          <w:rPr>
            <w:noProof/>
          </w:rPr>
          <w:t>58</w:t>
        </w:r>
        <w:r>
          <w:rPr>
            <w:noProof/>
          </w:rPr>
          <w:fldChar w:fldCharType="end"/>
        </w:r>
      </w:ins>
    </w:p>
    <w:p w:rsidR="00561041" w:rsidRDefault="00561041">
      <w:pPr>
        <w:pStyle w:val="TableofFigures"/>
        <w:tabs>
          <w:tab w:val="right" w:leader="dot" w:pos="9350"/>
        </w:tabs>
        <w:rPr>
          <w:ins w:id="537" w:author="Likhita Sanapa Prabhakar" w:date="2017-09-08T02:15:00Z"/>
          <w:rFonts w:asciiTheme="minorHAnsi" w:eastAsiaTheme="minorEastAsia" w:hAnsiTheme="minorHAnsi"/>
          <w:noProof/>
        </w:rPr>
      </w:pPr>
      <w:ins w:id="538" w:author="Likhita Sanapa Prabhakar" w:date="2017-09-08T02:15:00Z">
        <w:r>
          <w:rPr>
            <w:noProof/>
          </w:rPr>
          <w:t>Figure 3</w:t>
        </w:r>
        <w:r>
          <w:rPr>
            <w:noProof/>
          </w:rPr>
          <w:noBreakHyphen/>
          <w:t>22: Setting Up Access Policy</w:t>
        </w:r>
        <w:r>
          <w:rPr>
            <w:noProof/>
          </w:rPr>
          <w:tab/>
        </w:r>
        <w:r>
          <w:rPr>
            <w:noProof/>
          </w:rPr>
          <w:fldChar w:fldCharType="begin"/>
        </w:r>
        <w:r>
          <w:rPr>
            <w:noProof/>
          </w:rPr>
          <w:instrText xml:space="preserve"> PAGEREF _Toc492600518 \h </w:instrText>
        </w:r>
      </w:ins>
      <w:r>
        <w:rPr>
          <w:noProof/>
        </w:rPr>
      </w:r>
      <w:r>
        <w:rPr>
          <w:noProof/>
        </w:rPr>
        <w:fldChar w:fldCharType="separate"/>
      </w:r>
      <w:ins w:id="539" w:author="Likhita Sanapa Prabhakar" w:date="2017-09-08T02:15:00Z">
        <w:r>
          <w:rPr>
            <w:noProof/>
          </w:rPr>
          <w:t>58</w:t>
        </w:r>
        <w:r>
          <w:rPr>
            <w:noProof/>
          </w:rPr>
          <w:fldChar w:fldCharType="end"/>
        </w:r>
      </w:ins>
    </w:p>
    <w:p w:rsidR="00561041" w:rsidRDefault="00561041">
      <w:pPr>
        <w:pStyle w:val="TableofFigures"/>
        <w:tabs>
          <w:tab w:val="right" w:leader="dot" w:pos="9350"/>
        </w:tabs>
        <w:rPr>
          <w:ins w:id="540" w:author="Likhita Sanapa Prabhakar" w:date="2017-09-08T02:15:00Z"/>
          <w:rFonts w:asciiTheme="minorHAnsi" w:eastAsiaTheme="minorEastAsia" w:hAnsiTheme="minorHAnsi"/>
          <w:noProof/>
        </w:rPr>
      </w:pPr>
      <w:ins w:id="541" w:author="Likhita Sanapa Prabhakar" w:date="2017-09-08T02:15:00Z">
        <w:r>
          <w:rPr>
            <w:noProof/>
          </w:rPr>
          <w:t>Figure 3</w:t>
        </w:r>
        <w:r>
          <w:rPr>
            <w:noProof/>
          </w:rPr>
          <w:noBreakHyphen/>
          <w:t>23: Creating Second Kinesis Firehose Delivery Stream</w:t>
        </w:r>
        <w:r>
          <w:rPr>
            <w:noProof/>
          </w:rPr>
          <w:tab/>
        </w:r>
        <w:r>
          <w:rPr>
            <w:noProof/>
          </w:rPr>
          <w:fldChar w:fldCharType="begin"/>
        </w:r>
        <w:r>
          <w:rPr>
            <w:noProof/>
          </w:rPr>
          <w:instrText xml:space="preserve"> PAGEREF _Toc492600519 \h </w:instrText>
        </w:r>
      </w:ins>
      <w:r>
        <w:rPr>
          <w:noProof/>
        </w:rPr>
      </w:r>
      <w:r>
        <w:rPr>
          <w:noProof/>
        </w:rPr>
        <w:fldChar w:fldCharType="separate"/>
      </w:r>
      <w:ins w:id="542" w:author="Likhita Sanapa Prabhakar" w:date="2017-09-08T02:15:00Z">
        <w:r>
          <w:rPr>
            <w:noProof/>
          </w:rPr>
          <w:t>59</w:t>
        </w:r>
        <w:r>
          <w:rPr>
            <w:noProof/>
          </w:rPr>
          <w:fldChar w:fldCharType="end"/>
        </w:r>
      </w:ins>
    </w:p>
    <w:p w:rsidR="00561041" w:rsidRDefault="00561041">
      <w:pPr>
        <w:pStyle w:val="TableofFigures"/>
        <w:tabs>
          <w:tab w:val="right" w:leader="dot" w:pos="9350"/>
        </w:tabs>
        <w:rPr>
          <w:ins w:id="543" w:author="Likhita Sanapa Prabhakar" w:date="2017-09-08T02:15:00Z"/>
          <w:rFonts w:asciiTheme="minorHAnsi" w:eastAsiaTheme="minorEastAsia" w:hAnsiTheme="minorHAnsi"/>
          <w:noProof/>
        </w:rPr>
      </w:pPr>
      <w:ins w:id="544" w:author="Likhita Sanapa Prabhakar" w:date="2017-09-08T02:15:00Z">
        <w:r>
          <w:rPr>
            <w:noProof/>
          </w:rPr>
          <w:t>Figure 3</w:t>
        </w:r>
        <w:r>
          <w:rPr>
            <w:noProof/>
          </w:rPr>
          <w:noBreakHyphen/>
          <w:t>24: Creating Destination and S</w:t>
        </w:r>
        <w:r w:rsidRPr="009840FD">
          <w:rPr>
            <w:noProof/>
            <w:vertAlign w:val="subscript"/>
          </w:rPr>
          <w:t>3</w:t>
        </w:r>
        <w:r>
          <w:rPr>
            <w:noProof/>
          </w:rPr>
          <w:t xml:space="preserve"> for Second Delivery Stream</w:t>
        </w:r>
        <w:r>
          <w:rPr>
            <w:noProof/>
          </w:rPr>
          <w:tab/>
        </w:r>
        <w:r>
          <w:rPr>
            <w:noProof/>
          </w:rPr>
          <w:fldChar w:fldCharType="begin"/>
        </w:r>
        <w:r>
          <w:rPr>
            <w:noProof/>
          </w:rPr>
          <w:instrText xml:space="preserve"> PAGEREF _Toc492600520 \h </w:instrText>
        </w:r>
      </w:ins>
      <w:r>
        <w:rPr>
          <w:noProof/>
        </w:rPr>
      </w:r>
      <w:r>
        <w:rPr>
          <w:noProof/>
        </w:rPr>
        <w:fldChar w:fldCharType="separate"/>
      </w:r>
      <w:ins w:id="545" w:author="Likhita Sanapa Prabhakar" w:date="2017-09-08T02:15:00Z">
        <w:r>
          <w:rPr>
            <w:noProof/>
          </w:rPr>
          <w:t>60</w:t>
        </w:r>
        <w:r>
          <w:rPr>
            <w:noProof/>
          </w:rPr>
          <w:fldChar w:fldCharType="end"/>
        </w:r>
      </w:ins>
    </w:p>
    <w:p w:rsidR="00561041" w:rsidRDefault="00561041">
      <w:pPr>
        <w:pStyle w:val="TableofFigures"/>
        <w:tabs>
          <w:tab w:val="right" w:leader="dot" w:pos="9350"/>
        </w:tabs>
        <w:rPr>
          <w:ins w:id="546" w:author="Likhita Sanapa Prabhakar" w:date="2017-09-08T02:15:00Z"/>
          <w:rFonts w:asciiTheme="minorHAnsi" w:eastAsiaTheme="minorEastAsia" w:hAnsiTheme="minorHAnsi"/>
          <w:noProof/>
        </w:rPr>
      </w:pPr>
      <w:ins w:id="547" w:author="Likhita Sanapa Prabhakar" w:date="2017-09-08T02:15:00Z">
        <w:r>
          <w:rPr>
            <w:noProof/>
          </w:rPr>
          <w:t>Figure 3</w:t>
        </w:r>
        <w:r>
          <w:rPr>
            <w:noProof/>
          </w:rPr>
          <w:noBreakHyphen/>
          <w:t>25: Configuration Settings</w:t>
        </w:r>
        <w:r>
          <w:rPr>
            <w:noProof/>
          </w:rPr>
          <w:tab/>
        </w:r>
        <w:r>
          <w:rPr>
            <w:noProof/>
          </w:rPr>
          <w:fldChar w:fldCharType="begin"/>
        </w:r>
        <w:r>
          <w:rPr>
            <w:noProof/>
          </w:rPr>
          <w:instrText xml:space="preserve"> PAGEREF _Toc492600521 \h </w:instrText>
        </w:r>
      </w:ins>
      <w:r>
        <w:rPr>
          <w:noProof/>
        </w:rPr>
      </w:r>
      <w:r>
        <w:rPr>
          <w:noProof/>
        </w:rPr>
        <w:fldChar w:fldCharType="separate"/>
      </w:r>
      <w:ins w:id="548" w:author="Likhita Sanapa Prabhakar" w:date="2017-09-08T02:15:00Z">
        <w:r>
          <w:rPr>
            <w:noProof/>
          </w:rPr>
          <w:t>61</w:t>
        </w:r>
        <w:r>
          <w:rPr>
            <w:noProof/>
          </w:rPr>
          <w:fldChar w:fldCharType="end"/>
        </w:r>
      </w:ins>
    </w:p>
    <w:p w:rsidR="00561041" w:rsidRDefault="00561041">
      <w:pPr>
        <w:pStyle w:val="TableofFigures"/>
        <w:tabs>
          <w:tab w:val="right" w:leader="dot" w:pos="9350"/>
        </w:tabs>
        <w:rPr>
          <w:ins w:id="549" w:author="Likhita Sanapa Prabhakar" w:date="2017-09-08T02:15:00Z"/>
          <w:rFonts w:asciiTheme="minorHAnsi" w:eastAsiaTheme="minorEastAsia" w:hAnsiTheme="minorHAnsi"/>
          <w:noProof/>
        </w:rPr>
      </w:pPr>
      <w:ins w:id="550" w:author="Likhita Sanapa Prabhakar" w:date="2017-09-08T02:15:00Z">
        <w:r>
          <w:rPr>
            <w:noProof/>
          </w:rPr>
          <w:t>Figure 3</w:t>
        </w:r>
        <w:r>
          <w:rPr>
            <w:noProof/>
          </w:rPr>
          <w:noBreakHyphen/>
          <w:t>26: Creating Kinesis Analytics Application</w:t>
        </w:r>
        <w:r>
          <w:rPr>
            <w:noProof/>
          </w:rPr>
          <w:tab/>
        </w:r>
        <w:r>
          <w:rPr>
            <w:noProof/>
          </w:rPr>
          <w:fldChar w:fldCharType="begin"/>
        </w:r>
        <w:r>
          <w:rPr>
            <w:noProof/>
          </w:rPr>
          <w:instrText xml:space="preserve"> PAGEREF _Toc492600522 \h </w:instrText>
        </w:r>
      </w:ins>
      <w:r>
        <w:rPr>
          <w:noProof/>
        </w:rPr>
      </w:r>
      <w:r>
        <w:rPr>
          <w:noProof/>
        </w:rPr>
        <w:fldChar w:fldCharType="separate"/>
      </w:r>
      <w:ins w:id="551" w:author="Likhita Sanapa Prabhakar" w:date="2017-09-08T02:15:00Z">
        <w:r>
          <w:rPr>
            <w:noProof/>
          </w:rPr>
          <w:t>62</w:t>
        </w:r>
        <w:r>
          <w:rPr>
            <w:noProof/>
          </w:rPr>
          <w:fldChar w:fldCharType="end"/>
        </w:r>
      </w:ins>
    </w:p>
    <w:p w:rsidR="00561041" w:rsidRDefault="00561041">
      <w:pPr>
        <w:pStyle w:val="TableofFigures"/>
        <w:tabs>
          <w:tab w:val="right" w:leader="dot" w:pos="9350"/>
        </w:tabs>
        <w:rPr>
          <w:ins w:id="552" w:author="Likhita Sanapa Prabhakar" w:date="2017-09-08T02:15:00Z"/>
          <w:rFonts w:asciiTheme="minorHAnsi" w:eastAsiaTheme="minorEastAsia" w:hAnsiTheme="minorHAnsi"/>
          <w:noProof/>
        </w:rPr>
      </w:pPr>
      <w:ins w:id="553" w:author="Likhita Sanapa Prabhakar" w:date="2017-09-08T02:15:00Z">
        <w:r>
          <w:rPr>
            <w:noProof/>
          </w:rPr>
          <w:t>Figure 3</w:t>
        </w:r>
        <w:r>
          <w:rPr>
            <w:noProof/>
          </w:rPr>
          <w:noBreakHyphen/>
          <w:t>27: Connecting to a Source</w:t>
        </w:r>
        <w:r>
          <w:rPr>
            <w:noProof/>
          </w:rPr>
          <w:tab/>
        </w:r>
        <w:r>
          <w:rPr>
            <w:noProof/>
          </w:rPr>
          <w:fldChar w:fldCharType="begin"/>
        </w:r>
        <w:r>
          <w:rPr>
            <w:noProof/>
          </w:rPr>
          <w:instrText xml:space="preserve"> PAGEREF _Toc492600523 \h </w:instrText>
        </w:r>
      </w:ins>
      <w:r>
        <w:rPr>
          <w:noProof/>
        </w:rPr>
      </w:r>
      <w:r>
        <w:rPr>
          <w:noProof/>
        </w:rPr>
        <w:fldChar w:fldCharType="separate"/>
      </w:r>
      <w:ins w:id="554" w:author="Likhita Sanapa Prabhakar" w:date="2017-09-08T02:15:00Z">
        <w:r>
          <w:rPr>
            <w:noProof/>
          </w:rPr>
          <w:t>62</w:t>
        </w:r>
        <w:r>
          <w:rPr>
            <w:noProof/>
          </w:rPr>
          <w:fldChar w:fldCharType="end"/>
        </w:r>
      </w:ins>
    </w:p>
    <w:p w:rsidR="00561041" w:rsidRDefault="00561041">
      <w:pPr>
        <w:pStyle w:val="TableofFigures"/>
        <w:tabs>
          <w:tab w:val="right" w:leader="dot" w:pos="9350"/>
        </w:tabs>
        <w:rPr>
          <w:ins w:id="555" w:author="Likhita Sanapa Prabhakar" w:date="2017-09-08T02:15:00Z"/>
          <w:rFonts w:asciiTheme="minorHAnsi" w:eastAsiaTheme="minorEastAsia" w:hAnsiTheme="minorHAnsi"/>
          <w:noProof/>
        </w:rPr>
      </w:pPr>
      <w:ins w:id="556" w:author="Likhita Sanapa Prabhakar" w:date="2017-09-08T02:15:00Z">
        <w:r>
          <w:rPr>
            <w:noProof/>
          </w:rPr>
          <w:t>Figure 3</w:t>
        </w:r>
        <w:r>
          <w:rPr>
            <w:noProof/>
          </w:rPr>
          <w:noBreakHyphen/>
          <w:t>28: Streaming Data from Kinesis Analytics</w:t>
        </w:r>
        <w:r>
          <w:rPr>
            <w:noProof/>
          </w:rPr>
          <w:tab/>
        </w:r>
        <w:r>
          <w:rPr>
            <w:noProof/>
          </w:rPr>
          <w:fldChar w:fldCharType="begin"/>
        </w:r>
        <w:r>
          <w:rPr>
            <w:noProof/>
          </w:rPr>
          <w:instrText xml:space="preserve"> PAGEREF _Toc492600524 \h </w:instrText>
        </w:r>
      </w:ins>
      <w:r>
        <w:rPr>
          <w:noProof/>
        </w:rPr>
      </w:r>
      <w:r>
        <w:rPr>
          <w:noProof/>
        </w:rPr>
        <w:fldChar w:fldCharType="separate"/>
      </w:r>
      <w:ins w:id="557" w:author="Likhita Sanapa Prabhakar" w:date="2017-09-08T02:15:00Z">
        <w:r>
          <w:rPr>
            <w:noProof/>
          </w:rPr>
          <w:t>62</w:t>
        </w:r>
        <w:r>
          <w:rPr>
            <w:noProof/>
          </w:rPr>
          <w:fldChar w:fldCharType="end"/>
        </w:r>
      </w:ins>
    </w:p>
    <w:p w:rsidR="00561041" w:rsidRDefault="00561041">
      <w:pPr>
        <w:pStyle w:val="TableofFigures"/>
        <w:tabs>
          <w:tab w:val="right" w:leader="dot" w:pos="9350"/>
        </w:tabs>
        <w:rPr>
          <w:ins w:id="558" w:author="Likhita Sanapa Prabhakar" w:date="2017-09-08T02:15:00Z"/>
          <w:rFonts w:asciiTheme="minorHAnsi" w:eastAsiaTheme="minorEastAsia" w:hAnsiTheme="minorHAnsi"/>
          <w:noProof/>
        </w:rPr>
      </w:pPr>
      <w:ins w:id="559" w:author="Likhita Sanapa Prabhakar" w:date="2017-09-08T02:15:00Z">
        <w:r>
          <w:rPr>
            <w:noProof/>
          </w:rPr>
          <w:t>Figure 3</w:t>
        </w:r>
        <w:r>
          <w:rPr>
            <w:noProof/>
          </w:rPr>
          <w:noBreakHyphen/>
          <w:t>29: SQL Command to Generate Real-Time Logs</w:t>
        </w:r>
        <w:r>
          <w:rPr>
            <w:noProof/>
          </w:rPr>
          <w:tab/>
        </w:r>
        <w:r>
          <w:rPr>
            <w:noProof/>
          </w:rPr>
          <w:fldChar w:fldCharType="begin"/>
        </w:r>
        <w:r>
          <w:rPr>
            <w:noProof/>
          </w:rPr>
          <w:instrText xml:space="preserve"> PAGEREF _Toc492600525 \h </w:instrText>
        </w:r>
      </w:ins>
      <w:r>
        <w:rPr>
          <w:noProof/>
        </w:rPr>
      </w:r>
      <w:r>
        <w:rPr>
          <w:noProof/>
        </w:rPr>
        <w:fldChar w:fldCharType="separate"/>
      </w:r>
      <w:ins w:id="560" w:author="Likhita Sanapa Prabhakar" w:date="2017-09-08T02:15:00Z">
        <w:r>
          <w:rPr>
            <w:noProof/>
          </w:rPr>
          <w:t>63</w:t>
        </w:r>
        <w:r>
          <w:rPr>
            <w:noProof/>
          </w:rPr>
          <w:fldChar w:fldCharType="end"/>
        </w:r>
      </w:ins>
    </w:p>
    <w:p w:rsidR="00561041" w:rsidRDefault="00561041">
      <w:pPr>
        <w:pStyle w:val="TableofFigures"/>
        <w:tabs>
          <w:tab w:val="right" w:leader="dot" w:pos="9350"/>
        </w:tabs>
        <w:rPr>
          <w:ins w:id="561" w:author="Likhita Sanapa Prabhakar" w:date="2017-09-08T02:15:00Z"/>
          <w:rFonts w:asciiTheme="minorHAnsi" w:eastAsiaTheme="minorEastAsia" w:hAnsiTheme="minorHAnsi"/>
          <w:noProof/>
        </w:rPr>
      </w:pPr>
      <w:ins w:id="562" w:author="Likhita Sanapa Prabhakar" w:date="2017-09-08T02:15:00Z">
        <w:r w:rsidRPr="009840FD">
          <w:rPr>
            <w:rFonts w:cs="Times New Roman"/>
            <w:noProof/>
          </w:rPr>
          <w:t>Figure 3</w:t>
        </w:r>
        <w:r w:rsidRPr="009840FD">
          <w:rPr>
            <w:rFonts w:cs="Times New Roman"/>
            <w:noProof/>
          </w:rPr>
          <w:noBreakHyphen/>
          <w:t>30: Real-Time Analytics</w:t>
        </w:r>
        <w:r>
          <w:rPr>
            <w:noProof/>
          </w:rPr>
          <w:tab/>
        </w:r>
        <w:r>
          <w:rPr>
            <w:noProof/>
          </w:rPr>
          <w:fldChar w:fldCharType="begin"/>
        </w:r>
        <w:r>
          <w:rPr>
            <w:noProof/>
          </w:rPr>
          <w:instrText xml:space="preserve"> PAGEREF _Toc492600526 \h </w:instrText>
        </w:r>
      </w:ins>
      <w:r>
        <w:rPr>
          <w:noProof/>
        </w:rPr>
      </w:r>
      <w:r>
        <w:rPr>
          <w:noProof/>
        </w:rPr>
        <w:fldChar w:fldCharType="separate"/>
      </w:r>
      <w:ins w:id="563" w:author="Likhita Sanapa Prabhakar" w:date="2017-09-08T02:15:00Z">
        <w:r>
          <w:rPr>
            <w:noProof/>
          </w:rPr>
          <w:t>63</w:t>
        </w:r>
        <w:r>
          <w:rPr>
            <w:noProof/>
          </w:rPr>
          <w:fldChar w:fldCharType="end"/>
        </w:r>
      </w:ins>
    </w:p>
    <w:p w:rsidR="00561041" w:rsidRDefault="00561041">
      <w:pPr>
        <w:pStyle w:val="TableofFigures"/>
        <w:tabs>
          <w:tab w:val="right" w:leader="dot" w:pos="9350"/>
        </w:tabs>
        <w:rPr>
          <w:ins w:id="564" w:author="Likhita Sanapa Prabhakar" w:date="2017-09-08T02:15:00Z"/>
          <w:rFonts w:asciiTheme="minorHAnsi" w:eastAsiaTheme="minorEastAsia" w:hAnsiTheme="minorHAnsi"/>
          <w:noProof/>
        </w:rPr>
      </w:pPr>
      <w:ins w:id="565" w:author="Likhita Sanapa Prabhakar" w:date="2017-09-08T02:15:00Z">
        <w:r>
          <w:rPr>
            <w:noProof/>
          </w:rPr>
          <w:t>Figure 3</w:t>
        </w:r>
        <w:r>
          <w:rPr>
            <w:noProof/>
          </w:rPr>
          <w:noBreakHyphen/>
          <w:t>31: Storing Streaming Data to Second Firehose Destination Stream</w:t>
        </w:r>
        <w:r>
          <w:rPr>
            <w:noProof/>
          </w:rPr>
          <w:tab/>
        </w:r>
        <w:r>
          <w:rPr>
            <w:noProof/>
          </w:rPr>
          <w:fldChar w:fldCharType="begin"/>
        </w:r>
        <w:r>
          <w:rPr>
            <w:noProof/>
          </w:rPr>
          <w:instrText xml:space="preserve"> PAGEREF _Toc492600527 \h </w:instrText>
        </w:r>
      </w:ins>
      <w:r>
        <w:rPr>
          <w:noProof/>
        </w:rPr>
      </w:r>
      <w:r>
        <w:rPr>
          <w:noProof/>
        </w:rPr>
        <w:fldChar w:fldCharType="separate"/>
      </w:r>
      <w:ins w:id="566" w:author="Likhita Sanapa Prabhakar" w:date="2017-09-08T02:15:00Z">
        <w:r>
          <w:rPr>
            <w:noProof/>
          </w:rPr>
          <w:t>64</w:t>
        </w:r>
        <w:r>
          <w:rPr>
            <w:noProof/>
          </w:rPr>
          <w:fldChar w:fldCharType="end"/>
        </w:r>
      </w:ins>
    </w:p>
    <w:p w:rsidR="00561041" w:rsidRDefault="00561041">
      <w:pPr>
        <w:pStyle w:val="TableofFigures"/>
        <w:tabs>
          <w:tab w:val="right" w:leader="dot" w:pos="9350"/>
        </w:tabs>
        <w:rPr>
          <w:ins w:id="567" w:author="Likhita Sanapa Prabhakar" w:date="2017-09-08T02:15:00Z"/>
          <w:rFonts w:asciiTheme="minorHAnsi" w:eastAsiaTheme="minorEastAsia" w:hAnsiTheme="minorHAnsi"/>
          <w:noProof/>
        </w:rPr>
      </w:pPr>
      <w:ins w:id="568" w:author="Likhita Sanapa Prabhakar" w:date="2017-09-08T02:15:00Z">
        <w:r>
          <w:rPr>
            <w:noProof/>
          </w:rPr>
          <w:t>Figure 3</w:t>
        </w:r>
        <w:r>
          <w:rPr>
            <w:noProof/>
          </w:rPr>
          <w:noBreakHyphen/>
          <w:t>32: Monitoring Real-Time Data from Elasticsearch Service Domain</w:t>
        </w:r>
        <w:r>
          <w:rPr>
            <w:noProof/>
          </w:rPr>
          <w:tab/>
        </w:r>
        <w:r>
          <w:rPr>
            <w:noProof/>
          </w:rPr>
          <w:fldChar w:fldCharType="begin"/>
        </w:r>
        <w:r>
          <w:rPr>
            <w:noProof/>
          </w:rPr>
          <w:instrText xml:space="preserve"> PAGEREF _Toc492600528 \h </w:instrText>
        </w:r>
      </w:ins>
      <w:r>
        <w:rPr>
          <w:noProof/>
        </w:rPr>
      </w:r>
      <w:r>
        <w:rPr>
          <w:noProof/>
        </w:rPr>
        <w:fldChar w:fldCharType="separate"/>
      </w:r>
      <w:ins w:id="569" w:author="Likhita Sanapa Prabhakar" w:date="2017-09-08T02:15:00Z">
        <w:r>
          <w:rPr>
            <w:noProof/>
          </w:rPr>
          <w:t>64</w:t>
        </w:r>
        <w:r>
          <w:rPr>
            <w:noProof/>
          </w:rPr>
          <w:fldChar w:fldCharType="end"/>
        </w:r>
      </w:ins>
    </w:p>
    <w:p w:rsidR="00561041" w:rsidRDefault="00561041">
      <w:pPr>
        <w:pStyle w:val="TableofFigures"/>
        <w:tabs>
          <w:tab w:val="right" w:leader="dot" w:pos="9350"/>
        </w:tabs>
        <w:rPr>
          <w:ins w:id="570" w:author="Likhita Sanapa Prabhakar" w:date="2017-09-08T02:15:00Z"/>
          <w:rFonts w:asciiTheme="minorHAnsi" w:eastAsiaTheme="minorEastAsia" w:hAnsiTheme="minorHAnsi"/>
          <w:noProof/>
        </w:rPr>
      </w:pPr>
      <w:ins w:id="571" w:author="Likhita Sanapa Prabhakar" w:date="2017-09-08T02:15:00Z">
        <w:r>
          <w:rPr>
            <w:noProof/>
          </w:rPr>
          <w:t>Figure 3</w:t>
        </w:r>
        <w:r>
          <w:rPr>
            <w:noProof/>
          </w:rPr>
          <w:noBreakHyphen/>
          <w:t>33: ES Domain Page</w:t>
        </w:r>
        <w:r>
          <w:rPr>
            <w:noProof/>
          </w:rPr>
          <w:tab/>
        </w:r>
        <w:r>
          <w:rPr>
            <w:noProof/>
          </w:rPr>
          <w:fldChar w:fldCharType="begin"/>
        </w:r>
        <w:r>
          <w:rPr>
            <w:noProof/>
          </w:rPr>
          <w:instrText xml:space="preserve"> PAGEREF _Toc492600529 \h </w:instrText>
        </w:r>
      </w:ins>
      <w:r>
        <w:rPr>
          <w:noProof/>
        </w:rPr>
      </w:r>
      <w:r>
        <w:rPr>
          <w:noProof/>
        </w:rPr>
        <w:fldChar w:fldCharType="separate"/>
      </w:r>
      <w:ins w:id="572" w:author="Likhita Sanapa Prabhakar" w:date="2017-09-08T02:15:00Z">
        <w:r>
          <w:rPr>
            <w:noProof/>
          </w:rPr>
          <w:t>65</w:t>
        </w:r>
        <w:r>
          <w:rPr>
            <w:noProof/>
          </w:rPr>
          <w:fldChar w:fldCharType="end"/>
        </w:r>
      </w:ins>
    </w:p>
    <w:p w:rsidR="00561041" w:rsidRDefault="00561041">
      <w:pPr>
        <w:pStyle w:val="TableofFigures"/>
        <w:tabs>
          <w:tab w:val="right" w:leader="dot" w:pos="9350"/>
        </w:tabs>
        <w:rPr>
          <w:ins w:id="573" w:author="Likhita Sanapa Prabhakar" w:date="2017-09-08T02:15:00Z"/>
          <w:rFonts w:asciiTheme="minorHAnsi" w:eastAsiaTheme="minorEastAsia" w:hAnsiTheme="minorHAnsi"/>
          <w:noProof/>
        </w:rPr>
      </w:pPr>
      <w:ins w:id="574" w:author="Likhita Sanapa Prabhakar" w:date="2017-09-08T02:15:00Z">
        <w:r>
          <w:rPr>
            <w:noProof/>
          </w:rPr>
          <w:t>Figure 3</w:t>
        </w:r>
        <w:r>
          <w:rPr>
            <w:noProof/>
          </w:rPr>
          <w:noBreakHyphen/>
          <w:t>34: Creating an Index Pattern on Kibana</w:t>
        </w:r>
        <w:r>
          <w:rPr>
            <w:noProof/>
          </w:rPr>
          <w:tab/>
        </w:r>
        <w:r>
          <w:rPr>
            <w:noProof/>
          </w:rPr>
          <w:fldChar w:fldCharType="begin"/>
        </w:r>
        <w:r>
          <w:rPr>
            <w:noProof/>
          </w:rPr>
          <w:instrText xml:space="preserve"> PAGEREF _Toc492600530 \h </w:instrText>
        </w:r>
      </w:ins>
      <w:r>
        <w:rPr>
          <w:noProof/>
        </w:rPr>
      </w:r>
      <w:r>
        <w:rPr>
          <w:noProof/>
        </w:rPr>
        <w:fldChar w:fldCharType="separate"/>
      </w:r>
      <w:ins w:id="575" w:author="Likhita Sanapa Prabhakar" w:date="2017-09-08T02:15:00Z">
        <w:r>
          <w:rPr>
            <w:noProof/>
          </w:rPr>
          <w:t>65</w:t>
        </w:r>
        <w:r>
          <w:rPr>
            <w:noProof/>
          </w:rPr>
          <w:fldChar w:fldCharType="end"/>
        </w:r>
      </w:ins>
    </w:p>
    <w:p w:rsidR="00561041" w:rsidRDefault="00561041">
      <w:pPr>
        <w:pStyle w:val="TableofFigures"/>
        <w:tabs>
          <w:tab w:val="right" w:leader="dot" w:pos="9350"/>
        </w:tabs>
        <w:rPr>
          <w:ins w:id="576" w:author="Likhita Sanapa Prabhakar" w:date="2017-09-08T02:15:00Z"/>
          <w:rFonts w:asciiTheme="minorHAnsi" w:eastAsiaTheme="minorEastAsia" w:hAnsiTheme="minorHAnsi"/>
          <w:noProof/>
        </w:rPr>
      </w:pPr>
      <w:ins w:id="577" w:author="Likhita Sanapa Prabhakar" w:date="2017-09-08T02:15:00Z">
        <w:r>
          <w:rPr>
            <w:noProof/>
          </w:rPr>
          <w:t>Figure 3</w:t>
        </w:r>
        <w:r>
          <w:rPr>
            <w:noProof/>
          </w:rPr>
          <w:noBreakHyphen/>
          <w:t>35: Configuring the Aggregations on Kibana for Visualization</w:t>
        </w:r>
        <w:r>
          <w:rPr>
            <w:noProof/>
          </w:rPr>
          <w:tab/>
        </w:r>
        <w:r>
          <w:rPr>
            <w:noProof/>
          </w:rPr>
          <w:fldChar w:fldCharType="begin"/>
        </w:r>
        <w:r>
          <w:rPr>
            <w:noProof/>
          </w:rPr>
          <w:instrText xml:space="preserve"> PAGEREF _Toc492600531 \h </w:instrText>
        </w:r>
      </w:ins>
      <w:r>
        <w:rPr>
          <w:noProof/>
        </w:rPr>
      </w:r>
      <w:r>
        <w:rPr>
          <w:noProof/>
        </w:rPr>
        <w:fldChar w:fldCharType="separate"/>
      </w:r>
      <w:ins w:id="578" w:author="Likhita Sanapa Prabhakar" w:date="2017-09-08T02:15:00Z">
        <w:r>
          <w:rPr>
            <w:noProof/>
          </w:rPr>
          <w:t>66</w:t>
        </w:r>
        <w:r>
          <w:rPr>
            <w:noProof/>
          </w:rPr>
          <w:fldChar w:fldCharType="end"/>
        </w:r>
      </w:ins>
    </w:p>
    <w:p w:rsidR="00561041" w:rsidRDefault="00561041">
      <w:pPr>
        <w:pStyle w:val="TableofFigures"/>
        <w:tabs>
          <w:tab w:val="right" w:leader="dot" w:pos="9350"/>
        </w:tabs>
        <w:rPr>
          <w:ins w:id="579" w:author="Likhita Sanapa Prabhakar" w:date="2017-09-08T02:15:00Z"/>
          <w:rFonts w:asciiTheme="minorHAnsi" w:eastAsiaTheme="minorEastAsia" w:hAnsiTheme="minorHAnsi"/>
          <w:noProof/>
        </w:rPr>
      </w:pPr>
      <w:ins w:id="580" w:author="Likhita Sanapa Prabhakar" w:date="2017-09-08T02:15:00Z">
        <w:r>
          <w:rPr>
            <w:noProof/>
          </w:rPr>
          <w:t>Figure 3</w:t>
        </w:r>
        <w:r>
          <w:rPr>
            <w:noProof/>
          </w:rPr>
          <w:noBreakHyphen/>
          <w:t>36: Configuring the Aggregations on Kibana for Visualization</w:t>
        </w:r>
        <w:r>
          <w:rPr>
            <w:noProof/>
          </w:rPr>
          <w:tab/>
        </w:r>
        <w:r>
          <w:rPr>
            <w:noProof/>
          </w:rPr>
          <w:fldChar w:fldCharType="begin"/>
        </w:r>
        <w:r>
          <w:rPr>
            <w:noProof/>
          </w:rPr>
          <w:instrText xml:space="preserve"> PAGEREF _Toc492600532 \h </w:instrText>
        </w:r>
      </w:ins>
      <w:r>
        <w:rPr>
          <w:noProof/>
        </w:rPr>
      </w:r>
      <w:r>
        <w:rPr>
          <w:noProof/>
        </w:rPr>
        <w:fldChar w:fldCharType="separate"/>
      </w:r>
      <w:ins w:id="581" w:author="Likhita Sanapa Prabhakar" w:date="2017-09-08T02:15:00Z">
        <w:r>
          <w:rPr>
            <w:noProof/>
          </w:rPr>
          <w:t>66</w:t>
        </w:r>
        <w:r>
          <w:rPr>
            <w:noProof/>
          </w:rPr>
          <w:fldChar w:fldCharType="end"/>
        </w:r>
      </w:ins>
    </w:p>
    <w:p w:rsidR="00561041" w:rsidRDefault="00561041">
      <w:pPr>
        <w:pStyle w:val="TableofFigures"/>
        <w:tabs>
          <w:tab w:val="right" w:leader="dot" w:pos="9350"/>
        </w:tabs>
        <w:rPr>
          <w:ins w:id="582" w:author="Likhita Sanapa Prabhakar" w:date="2017-09-08T02:15:00Z"/>
          <w:rFonts w:asciiTheme="minorHAnsi" w:eastAsiaTheme="minorEastAsia" w:hAnsiTheme="minorHAnsi"/>
          <w:noProof/>
        </w:rPr>
      </w:pPr>
      <w:ins w:id="583" w:author="Likhita Sanapa Prabhakar" w:date="2017-09-08T02:15:00Z">
        <w:r>
          <w:rPr>
            <w:noProof/>
          </w:rPr>
          <w:t>Figure 3</w:t>
        </w:r>
        <w:r>
          <w:rPr>
            <w:noProof/>
          </w:rPr>
          <w:noBreakHyphen/>
          <w:t>37: Kibana Visualization for Streaming Real-Time Data</w:t>
        </w:r>
        <w:r>
          <w:rPr>
            <w:noProof/>
          </w:rPr>
          <w:tab/>
        </w:r>
        <w:r>
          <w:rPr>
            <w:noProof/>
          </w:rPr>
          <w:fldChar w:fldCharType="begin"/>
        </w:r>
        <w:r>
          <w:rPr>
            <w:noProof/>
          </w:rPr>
          <w:instrText xml:space="preserve"> PAGEREF _Toc492600533 \h </w:instrText>
        </w:r>
      </w:ins>
      <w:r>
        <w:rPr>
          <w:noProof/>
        </w:rPr>
      </w:r>
      <w:r>
        <w:rPr>
          <w:noProof/>
        </w:rPr>
        <w:fldChar w:fldCharType="separate"/>
      </w:r>
      <w:ins w:id="584" w:author="Likhita Sanapa Prabhakar" w:date="2017-09-08T02:15:00Z">
        <w:r>
          <w:rPr>
            <w:noProof/>
          </w:rPr>
          <w:t>67</w:t>
        </w:r>
        <w:r>
          <w:rPr>
            <w:noProof/>
          </w:rPr>
          <w:fldChar w:fldCharType="end"/>
        </w:r>
      </w:ins>
    </w:p>
    <w:p w:rsidR="005810DE" w:rsidDel="00561041" w:rsidRDefault="005810DE">
      <w:pPr>
        <w:pStyle w:val="TableofFigures"/>
        <w:tabs>
          <w:tab w:val="right" w:leader="dot" w:pos="9350"/>
        </w:tabs>
        <w:rPr>
          <w:del w:id="585" w:author="Likhita Sanapa Prabhakar" w:date="2017-09-08T02:15:00Z"/>
          <w:rFonts w:asciiTheme="minorHAnsi" w:eastAsiaTheme="minorEastAsia" w:hAnsiTheme="minorHAnsi"/>
          <w:noProof/>
        </w:rPr>
      </w:pPr>
      <w:del w:id="586" w:author="Likhita Sanapa Prabhakar" w:date="2017-09-08T02:15:00Z">
        <w:r w:rsidDel="00561041">
          <w:rPr>
            <w:noProof/>
          </w:rPr>
          <w:delText>Figure 2</w:delText>
        </w:r>
        <w:r w:rsidDel="00561041">
          <w:rPr>
            <w:noProof/>
          </w:rPr>
          <w:noBreakHyphen/>
          <w:delText>1: Java Installation</w:delText>
        </w:r>
        <w:r w:rsidDel="00561041">
          <w:rPr>
            <w:noProof/>
          </w:rPr>
          <w:tab/>
          <w:delText>4</w:delText>
        </w:r>
      </w:del>
    </w:p>
    <w:p w:rsidR="005810DE" w:rsidDel="00561041" w:rsidRDefault="005810DE">
      <w:pPr>
        <w:pStyle w:val="TableofFigures"/>
        <w:tabs>
          <w:tab w:val="right" w:leader="dot" w:pos="9350"/>
        </w:tabs>
        <w:rPr>
          <w:del w:id="587" w:author="Likhita Sanapa Prabhakar" w:date="2017-09-08T02:15:00Z"/>
          <w:rFonts w:asciiTheme="minorHAnsi" w:eastAsiaTheme="minorEastAsia" w:hAnsiTheme="minorHAnsi"/>
          <w:noProof/>
        </w:rPr>
      </w:pPr>
      <w:del w:id="588" w:author="Likhita Sanapa Prabhakar" w:date="2017-09-08T02:15:00Z">
        <w:r w:rsidDel="00561041">
          <w:rPr>
            <w:noProof/>
          </w:rPr>
          <w:delText>Figure 2</w:delText>
        </w:r>
        <w:r w:rsidDel="00561041">
          <w:rPr>
            <w:noProof/>
          </w:rPr>
          <w:noBreakHyphen/>
          <w:delText>2: .bashrc File</w:delText>
        </w:r>
        <w:r w:rsidDel="00561041">
          <w:rPr>
            <w:noProof/>
          </w:rPr>
          <w:tab/>
          <w:delText>6</w:delText>
        </w:r>
      </w:del>
    </w:p>
    <w:p w:rsidR="005810DE" w:rsidDel="00561041" w:rsidRDefault="005810DE">
      <w:pPr>
        <w:pStyle w:val="TableofFigures"/>
        <w:tabs>
          <w:tab w:val="right" w:leader="dot" w:pos="9350"/>
        </w:tabs>
        <w:rPr>
          <w:del w:id="589" w:author="Likhita Sanapa Prabhakar" w:date="2017-09-08T02:15:00Z"/>
          <w:rFonts w:asciiTheme="minorHAnsi" w:eastAsiaTheme="minorEastAsia" w:hAnsiTheme="minorHAnsi"/>
          <w:noProof/>
        </w:rPr>
      </w:pPr>
      <w:del w:id="590" w:author="Likhita Sanapa Prabhakar" w:date="2017-09-08T02:15:00Z">
        <w:r w:rsidDel="00561041">
          <w:rPr>
            <w:noProof/>
          </w:rPr>
          <w:delText>Figure 2</w:delText>
        </w:r>
        <w:r w:rsidDel="00561041">
          <w:rPr>
            <w:noProof/>
          </w:rPr>
          <w:noBreakHyphen/>
          <w:delText>3: Hadoop Version</w:delText>
        </w:r>
        <w:r w:rsidDel="00561041">
          <w:rPr>
            <w:noProof/>
          </w:rPr>
          <w:tab/>
          <w:delText>6</w:delText>
        </w:r>
      </w:del>
    </w:p>
    <w:p w:rsidR="005810DE" w:rsidDel="00561041" w:rsidRDefault="005810DE">
      <w:pPr>
        <w:pStyle w:val="TableofFigures"/>
        <w:tabs>
          <w:tab w:val="right" w:leader="dot" w:pos="9350"/>
        </w:tabs>
        <w:rPr>
          <w:del w:id="591" w:author="Likhita Sanapa Prabhakar" w:date="2017-09-08T02:15:00Z"/>
          <w:rFonts w:asciiTheme="minorHAnsi" w:eastAsiaTheme="minorEastAsia" w:hAnsiTheme="minorHAnsi"/>
          <w:noProof/>
        </w:rPr>
      </w:pPr>
      <w:del w:id="592" w:author="Likhita Sanapa Prabhakar" w:date="2017-09-08T02:15:00Z">
        <w:r w:rsidDel="00561041">
          <w:rPr>
            <w:noProof/>
          </w:rPr>
          <w:delText>Figure 2</w:delText>
        </w:r>
        <w:r w:rsidDel="00561041">
          <w:rPr>
            <w:noProof/>
          </w:rPr>
          <w:noBreakHyphen/>
          <w:delText>4: core-site.xml File</w:delText>
        </w:r>
        <w:r w:rsidDel="00561041">
          <w:rPr>
            <w:noProof/>
          </w:rPr>
          <w:tab/>
          <w:delText>7</w:delText>
        </w:r>
      </w:del>
    </w:p>
    <w:p w:rsidR="005810DE" w:rsidDel="00561041" w:rsidRDefault="005810DE">
      <w:pPr>
        <w:pStyle w:val="TableofFigures"/>
        <w:tabs>
          <w:tab w:val="right" w:leader="dot" w:pos="9350"/>
        </w:tabs>
        <w:rPr>
          <w:del w:id="593" w:author="Likhita Sanapa Prabhakar" w:date="2017-09-08T02:15:00Z"/>
          <w:rFonts w:asciiTheme="minorHAnsi" w:eastAsiaTheme="minorEastAsia" w:hAnsiTheme="minorHAnsi"/>
          <w:noProof/>
        </w:rPr>
      </w:pPr>
      <w:del w:id="594" w:author="Likhita Sanapa Prabhakar" w:date="2017-09-08T02:15:00Z">
        <w:r w:rsidDel="00561041">
          <w:rPr>
            <w:noProof/>
          </w:rPr>
          <w:delText>Figure 2</w:delText>
        </w:r>
        <w:r w:rsidDel="00561041">
          <w:rPr>
            <w:noProof/>
          </w:rPr>
          <w:noBreakHyphen/>
          <w:delText>5: hdfs-site.xml File</w:delText>
        </w:r>
        <w:r w:rsidDel="00561041">
          <w:rPr>
            <w:noProof/>
          </w:rPr>
          <w:tab/>
          <w:delText>7</w:delText>
        </w:r>
      </w:del>
    </w:p>
    <w:p w:rsidR="005810DE" w:rsidDel="00561041" w:rsidRDefault="005810DE">
      <w:pPr>
        <w:pStyle w:val="TableofFigures"/>
        <w:tabs>
          <w:tab w:val="right" w:leader="dot" w:pos="9350"/>
        </w:tabs>
        <w:rPr>
          <w:del w:id="595" w:author="Likhita Sanapa Prabhakar" w:date="2017-09-08T02:15:00Z"/>
          <w:rFonts w:asciiTheme="minorHAnsi" w:eastAsiaTheme="minorEastAsia" w:hAnsiTheme="minorHAnsi"/>
          <w:noProof/>
        </w:rPr>
      </w:pPr>
      <w:del w:id="596" w:author="Likhita Sanapa Prabhakar" w:date="2017-09-08T02:15:00Z">
        <w:r w:rsidDel="00561041">
          <w:rPr>
            <w:noProof/>
          </w:rPr>
          <w:delText>Figure 2</w:delText>
        </w:r>
        <w:r w:rsidDel="00561041">
          <w:rPr>
            <w:noProof/>
          </w:rPr>
          <w:noBreakHyphen/>
          <w:delText>6: yarn-site.xml File</w:delText>
        </w:r>
        <w:r w:rsidDel="00561041">
          <w:rPr>
            <w:noProof/>
          </w:rPr>
          <w:tab/>
          <w:delText>7</w:delText>
        </w:r>
      </w:del>
    </w:p>
    <w:p w:rsidR="005810DE" w:rsidDel="00561041" w:rsidRDefault="005810DE">
      <w:pPr>
        <w:pStyle w:val="TableofFigures"/>
        <w:tabs>
          <w:tab w:val="right" w:leader="dot" w:pos="9350"/>
        </w:tabs>
        <w:rPr>
          <w:del w:id="597" w:author="Likhita Sanapa Prabhakar" w:date="2017-09-08T02:15:00Z"/>
          <w:rFonts w:asciiTheme="minorHAnsi" w:eastAsiaTheme="minorEastAsia" w:hAnsiTheme="minorHAnsi"/>
          <w:noProof/>
        </w:rPr>
      </w:pPr>
      <w:del w:id="598" w:author="Likhita Sanapa Prabhakar" w:date="2017-09-08T02:15:00Z">
        <w:r w:rsidDel="00561041">
          <w:rPr>
            <w:noProof/>
          </w:rPr>
          <w:delText>Figure 2</w:delText>
        </w:r>
        <w:r w:rsidDel="00561041">
          <w:rPr>
            <w:noProof/>
          </w:rPr>
          <w:noBreakHyphen/>
          <w:delText>7: mapred-site.xml File</w:delText>
        </w:r>
        <w:r w:rsidDel="00561041">
          <w:rPr>
            <w:noProof/>
          </w:rPr>
          <w:tab/>
          <w:delText>8</w:delText>
        </w:r>
      </w:del>
    </w:p>
    <w:p w:rsidR="005810DE" w:rsidDel="00561041" w:rsidRDefault="005810DE">
      <w:pPr>
        <w:pStyle w:val="TableofFigures"/>
        <w:tabs>
          <w:tab w:val="right" w:leader="dot" w:pos="9350"/>
        </w:tabs>
        <w:rPr>
          <w:del w:id="599" w:author="Likhita Sanapa Prabhakar" w:date="2017-09-08T02:15:00Z"/>
          <w:rFonts w:asciiTheme="minorHAnsi" w:eastAsiaTheme="minorEastAsia" w:hAnsiTheme="minorHAnsi"/>
          <w:noProof/>
        </w:rPr>
      </w:pPr>
      <w:del w:id="600" w:author="Likhita Sanapa Prabhakar" w:date="2017-09-08T02:15:00Z">
        <w:r w:rsidDel="00561041">
          <w:rPr>
            <w:noProof/>
          </w:rPr>
          <w:delText>Figure 2</w:delText>
        </w:r>
        <w:r w:rsidDel="00561041">
          <w:rPr>
            <w:noProof/>
          </w:rPr>
          <w:noBreakHyphen/>
          <w:delText>8: Starting Hadoop dfs Daemons</w:delText>
        </w:r>
        <w:r w:rsidDel="00561041">
          <w:rPr>
            <w:noProof/>
          </w:rPr>
          <w:tab/>
          <w:delText>8</w:delText>
        </w:r>
      </w:del>
    </w:p>
    <w:p w:rsidR="005810DE" w:rsidDel="00561041" w:rsidRDefault="005810DE">
      <w:pPr>
        <w:pStyle w:val="TableofFigures"/>
        <w:tabs>
          <w:tab w:val="right" w:leader="dot" w:pos="9350"/>
        </w:tabs>
        <w:rPr>
          <w:del w:id="601" w:author="Likhita Sanapa Prabhakar" w:date="2017-09-08T02:15:00Z"/>
          <w:rFonts w:asciiTheme="minorHAnsi" w:eastAsiaTheme="minorEastAsia" w:hAnsiTheme="minorHAnsi"/>
          <w:noProof/>
        </w:rPr>
      </w:pPr>
      <w:del w:id="602" w:author="Likhita Sanapa Prabhakar" w:date="2017-09-08T02:15:00Z">
        <w:r w:rsidDel="00561041">
          <w:rPr>
            <w:noProof/>
          </w:rPr>
          <w:delText>Figure 2</w:delText>
        </w:r>
        <w:r w:rsidDel="00561041">
          <w:rPr>
            <w:noProof/>
          </w:rPr>
          <w:noBreakHyphen/>
          <w:delText>9: Starting Hadoop yarn Daemons</w:delText>
        </w:r>
        <w:r w:rsidDel="00561041">
          <w:rPr>
            <w:noProof/>
          </w:rPr>
          <w:tab/>
          <w:delText>8</w:delText>
        </w:r>
      </w:del>
    </w:p>
    <w:p w:rsidR="005810DE" w:rsidDel="00561041" w:rsidRDefault="005810DE">
      <w:pPr>
        <w:pStyle w:val="TableofFigures"/>
        <w:tabs>
          <w:tab w:val="right" w:leader="dot" w:pos="9350"/>
        </w:tabs>
        <w:rPr>
          <w:del w:id="603" w:author="Likhita Sanapa Prabhakar" w:date="2017-09-08T02:15:00Z"/>
          <w:rFonts w:asciiTheme="minorHAnsi" w:eastAsiaTheme="minorEastAsia" w:hAnsiTheme="minorHAnsi"/>
          <w:noProof/>
        </w:rPr>
      </w:pPr>
      <w:del w:id="604" w:author="Likhita Sanapa Prabhakar" w:date="2017-09-08T02:15:00Z">
        <w:r w:rsidDel="00561041">
          <w:rPr>
            <w:noProof/>
          </w:rPr>
          <w:delText>Figure 2</w:delText>
        </w:r>
        <w:r w:rsidDel="00561041">
          <w:rPr>
            <w:noProof/>
          </w:rPr>
          <w:noBreakHyphen/>
          <w:delText>10: Command to check the status of Daemons</w:delText>
        </w:r>
        <w:r w:rsidDel="00561041">
          <w:rPr>
            <w:noProof/>
          </w:rPr>
          <w:tab/>
          <w:delText>9</w:delText>
        </w:r>
      </w:del>
    </w:p>
    <w:p w:rsidR="005810DE" w:rsidDel="00561041" w:rsidRDefault="005810DE">
      <w:pPr>
        <w:pStyle w:val="TableofFigures"/>
        <w:tabs>
          <w:tab w:val="right" w:leader="dot" w:pos="9350"/>
        </w:tabs>
        <w:rPr>
          <w:del w:id="605" w:author="Likhita Sanapa Prabhakar" w:date="2017-09-08T02:15:00Z"/>
          <w:rFonts w:asciiTheme="minorHAnsi" w:eastAsiaTheme="minorEastAsia" w:hAnsiTheme="minorHAnsi"/>
          <w:noProof/>
        </w:rPr>
      </w:pPr>
      <w:del w:id="606" w:author="Likhita Sanapa Prabhakar" w:date="2017-09-08T02:15:00Z">
        <w:r w:rsidDel="00561041">
          <w:rPr>
            <w:noProof/>
          </w:rPr>
          <w:delText>Figure 2</w:delText>
        </w:r>
        <w:r w:rsidDel="00561041">
          <w:rPr>
            <w:noProof/>
          </w:rPr>
          <w:noBreakHyphen/>
          <w:delText>11: Cluster Name in elasticsearch.yml File</w:delText>
        </w:r>
        <w:r w:rsidDel="00561041">
          <w:rPr>
            <w:noProof/>
          </w:rPr>
          <w:tab/>
          <w:delText>9</w:delText>
        </w:r>
      </w:del>
    </w:p>
    <w:p w:rsidR="005810DE" w:rsidDel="00561041" w:rsidRDefault="005810DE">
      <w:pPr>
        <w:pStyle w:val="TableofFigures"/>
        <w:tabs>
          <w:tab w:val="right" w:leader="dot" w:pos="9350"/>
        </w:tabs>
        <w:rPr>
          <w:del w:id="607" w:author="Likhita Sanapa Prabhakar" w:date="2017-09-08T02:15:00Z"/>
          <w:rFonts w:asciiTheme="minorHAnsi" w:eastAsiaTheme="minorEastAsia" w:hAnsiTheme="minorHAnsi"/>
          <w:noProof/>
        </w:rPr>
      </w:pPr>
      <w:del w:id="608" w:author="Likhita Sanapa Prabhakar" w:date="2017-09-08T02:15:00Z">
        <w:r w:rsidDel="00561041">
          <w:rPr>
            <w:noProof/>
          </w:rPr>
          <w:delText>Figure 2</w:delText>
        </w:r>
        <w:r w:rsidDel="00561041">
          <w:rPr>
            <w:noProof/>
          </w:rPr>
          <w:noBreakHyphen/>
          <w:delText>12: Node Name in elasticsearch.yml File</w:delText>
        </w:r>
        <w:r w:rsidDel="00561041">
          <w:rPr>
            <w:noProof/>
          </w:rPr>
          <w:tab/>
          <w:delText>9</w:delText>
        </w:r>
      </w:del>
    </w:p>
    <w:p w:rsidR="005810DE" w:rsidDel="00561041" w:rsidRDefault="005810DE">
      <w:pPr>
        <w:pStyle w:val="TableofFigures"/>
        <w:tabs>
          <w:tab w:val="right" w:leader="dot" w:pos="9350"/>
        </w:tabs>
        <w:rPr>
          <w:del w:id="609" w:author="Likhita Sanapa Prabhakar" w:date="2017-09-08T02:15:00Z"/>
          <w:rFonts w:asciiTheme="minorHAnsi" w:eastAsiaTheme="minorEastAsia" w:hAnsiTheme="minorHAnsi"/>
          <w:noProof/>
        </w:rPr>
      </w:pPr>
      <w:del w:id="610" w:author="Likhita Sanapa Prabhakar" w:date="2017-09-08T02:15:00Z">
        <w:r w:rsidDel="00561041">
          <w:rPr>
            <w:noProof/>
          </w:rPr>
          <w:delText>Figure 2</w:delText>
        </w:r>
        <w:r w:rsidDel="00561041">
          <w:rPr>
            <w:noProof/>
          </w:rPr>
          <w:noBreakHyphen/>
          <w:delText>13: Updating Paths in elasticsearch.yml File</w:delText>
        </w:r>
        <w:r w:rsidDel="00561041">
          <w:rPr>
            <w:noProof/>
          </w:rPr>
          <w:tab/>
          <w:delText>10</w:delText>
        </w:r>
      </w:del>
    </w:p>
    <w:p w:rsidR="005810DE" w:rsidDel="00561041" w:rsidRDefault="005810DE">
      <w:pPr>
        <w:pStyle w:val="TableofFigures"/>
        <w:tabs>
          <w:tab w:val="right" w:leader="dot" w:pos="9350"/>
        </w:tabs>
        <w:rPr>
          <w:del w:id="611" w:author="Likhita Sanapa Prabhakar" w:date="2017-09-08T02:15:00Z"/>
          <w:rFonts w:asciiTheme="minorHAnsi" w:eastAsiaTheme="minorEastAsia" w:hAnsiTheme="minorHAnsi"/>
          <w:noProof/>
        </w:rPr>
      </w:pPr>
      <w:del w:id="612" w:author="Likhita Sanapa Prabhakar" w:date="2017-09-08T02:15:00Z">
        <w:r w:rsidDel="00561041">
          <w:rPr>
            <w:noProof/>
          </w:rPr>
          <w:delText>Figure 2</w:delText>
        </w:r>
        <w:r w:rsidDel="00561041">
          <w:rPr>
            <w:noProof/>
          </w:rPr>
          <w:noBreakHyphen/>
          <w:delText>14: Starting Elasticsearch</w:delText>
        </w:r>
        <w:r w:rsidDel="00561041">
          <w:rPr>
            <w:noProof/>
          </w:rPr>
          <w:tab/>
          <w:delText>10</w:delText>
        </w:r>
      </w:del>
    </w:p>
    <w:p w:rsidR="005810DE" w:rsidDel="00561041" w:rsidRDefault="005810DE">
      <w:pPr>
        <w:pStyle w:val="TableofFigures"/>
        <w:tabs>
          <w:tab w:val="right" w:leader="dot" w:pos="9350"/>
        </w:tabs>
        <w:rPr>
          <w:del w:id="613" w:author="Likhita Sanapa Prabhakar" w:date="2017-09-08T02:15:00Z"/>
          <w:rFonts w:asciiTheme="minorHAnsi" w:eastAsiaTheme="minorEastAsia" w:hAnsiTheme="minorHAnsi"/>
          <w:noProof/>
        </w:rPr>
      </w:pPr>
      <w:del w:id="614" w:author="Likhita Sanapa Prabhakar" w:date="2017-09-08T02:15:00Z">
        <w:r w:rsidDel="00561041">
          <w:rPr>
            <w:noProof/>
          </w:rPr>
          <w:delText>Figure 2</w:delText>
        </w:r>
        <w:r w:rsidDel="00561041">
          <w:rPr>
            <w:noProof/>
          </w:rPr>
          <w:noBreakHyphen/>
          <w:delText>15: Snippet of sample.txt File</w:delText>
        </w:r>
        <w:r w:rsidDel="00561041">
          <w:rPr>
            <w:noProof/>
          </w:rPr>
          <w:tab/>
          <w:delText>11</w:delText>
        </w:r>
      </w:del>
    </w:p>
    <w:p w:rsidR="005810DE" w:rsidDel="00561041" w:rsidRDefault="005810DE">
      <w:pPr>
        <w:pStyle w:val="TableofFigures"/>
        <w:tabs>
          <w:tab w:val="right" w:leader="dot" w:pos="9350"/>
        </w:tabs>
        <w:rPr>
          <w:del w:id="615" w:author="Likhita Sanapa Prabhakar" w:date="2017-09-08T02:15:00Z"/>
          <w:rFonts w:asciiTheme="minorHAnsi" w:eastAsiaTheme="minorEastAsia" w:hAnsiTheme="minorHAnsi"/>
          <w:noProof/>
        </w:rPr>
      </w:pPr>
      <w:del w:id="616" w:author="Likhita Sanapa Prabhakar" w:date="2017-09-08T02:15:00Z">
        <w:r w:rsidDel="00561041">
          <w:rPr>
            <w:noProof/>
          </w:rPr>
          <w:delText>Figure 2</w:delText>
        </w:r>
        <w:r w:rsidDel="00561041">
          <w:rPr>
            <w:noProof/>
          </w:rPr>
          <w:noBreakHyphen/>
          <w:delText>16: Snippet of Mapper Class</w:delText>
        </w:r>
        <w:r w:rsidDel="00561041">
          <w:rPr>
            <w:noProof/>
          </w:rPr>
          <w:tab/>
          <w:delText>11</w:delText>
        </w:r>
      </w:del>
    </w:p>
    <w:p w:rsidR="005810DE" w:rsidDel="00561041" w:rsidRDefault="005810DE">
      <w:pPr>
        <w:pStyle w:val="TableofFigures"/>
        <w:tabs>
          <w:tab w:val="right" w:leader="dot" w:pos="9350"/>
        </w:tabs>
        <w:rPr>
          <w:del w:id="617" w:author="Likhita Sanapa Prabhakar" w:date="2017-09-08T02:15:00Z"/>
          <w:rFonts w:asciiTheme="minorHAnsi" w:eastAsiaTheme="minorEastAsia" w:hAnsiTheme="minorHAnsi"/>
          <w:noProof/>
        </w:rPr>
      </w:pPr>
      <w:del w:id="618" w:author="Likhita Sanapa Prabhakar" w:date="2017-09-08T02:15:00Z">
        <w:r w:rsidDel="00561041">
          <w:rPr>
            <w:noProof/>
          </w:rPr>
          <w:delText>Figure 2</w:delText>
        </w:r>
        <w:r w:rsidDel="00561041">
          <w:rPr>
            <w:noProof/>
          </w:rPr>
          <w:noBreakHyphen/>
          <w:delText>17: Snippet of Reducer Class</w:delText>
        </w:r>
        <w:r w:rsidDel="00561041">
          <w:rPr>
            <w:noProof/>
          </w:rPr>
          <w:tab/>
          <w:delText>11</w:delText>
        </w:r>
      </w:del>
    </w:p>
    <w:p w:rsidR="005810DE" w:rsidDel="00561041" w:rsidRDefault="005810DE">
      <w:pPr>
        <w:pStyle w:val="TableofFigures"/>
        <w:tabs>
          <w:tab w:val="right" w:leader="dot" w:pos="9350"/>
        </w:tabs>
        <w:rPr>
          <w:del w:id="619" w:author="Likhita Sanapa Prabhakar" w:date="2017-09-08T02:15:00Z"/>
          <w:rFonts w:asciiTheme="minorHAnsi" w:eastAsiaTheme="minorEastAsia" w:hAnsiTheme="minorHAnsi"/>
          <w:noProof/>
        </w:rPr>
      </w:pPr>
      <w:del w:id="620" w:author="Likhita Sanapa Prabhakar" w:date="2017-09-08T02:15:00Z">
        <w:r w:rsidDel="00561041">
          <w:rPr>
            <w:noProof/>
          </w:rPr>
          <w:delText>Figure 2</w:delText>
        </w:r>
        <w:r w:rsidDel="00561041">
          <w:rPr>
            <w:noProof/>
          </w:rPr>
          <w:noBreakHyphen/>
          <w:delText>18: Running Maven Command</w:delText>
        </w:r>
        <w:r w:rsidDel="00561041">
          <w:rPr>
            <w:noProof/>
          </w:rPr>
          <w:tab/>
          <w:delText>11</w:delText>
        </w:r>
      </w:del>
    </w:p>
    <w:p w:rsidR="005810DE" w:rsidDel="00561041" w:rsidRDefault="005810DE">
      <w:pPr>
        <w:pStyle w:val="TableofFigures"/>
        <w:tabs>
          <w:tab w:val="right" w:leader="dot" w:pos="9350"/>
        </w:tabs>
        <w:rPr>
          <w:del w:id="621" w:author="Likhita Sanapa Prabhakar" w:date="2017-09-08T02:15:00Z"/>
          <w:rFonts w:asciiTheme="minorHAnsi" w:eastAsiaTheme="minorEastAsia" w:hAnsiTheme="minorHAnsi"/>
          <w:noProof/>
        </w:rPr>
      </w:pPr>
      <w:del w:id="622" w:author="Likhita Sanapa Prabhakar" w:date="2017-09-08T02:15:00Z">
        <w:r w:rsidDel="00561041">
          <w:rPr>
            <w:noProof/>
          </w:rPr>
          <w:delText>Figure 2</w:delText>
        </w:r>
        <w:r w:rsidDel="00561041">
          <w:rPr>
            <w:noProof/>
          </w:rPr>
          <w:noBreakHyphen/>
          <w:delText>19: sample.txt File in HDFS</w:delText>
        </w:r>
        <w:r w:rsidDel="00561041">
          <w:rPr>
            <w:noProof/>
          </w:rPr>
          <w:tab/>
          <w:delText>12</w:delText>
        </w:r>
      </w:del>
    </w:p>
    <w:p w:rsidR="005810DE" w:rsidDel="00561041" w:rsidRDefault="005810DE">
      <w:pPr>
        <w:pStyle w:val="TableofFigures"/>
        <w:tabs>
          <w:tab w:val="right" w:leader="dot" w:pos="9350"/>
        </w:tabs>
        <w:rPr>
          <w:del w:id="623" w:author="Likhita Sanapa Prabhakar" w:date="2017-09-08T02:15:00Z"/>
          <w:rFonts w:asciiTheme="minorHAnsi" w:eastAsiaTheme="minorEastAsia" w:hAnsiTheme="minorHAnsi"/>
          <w:noProof/>
        </w:rPr>
      </w:pPr>
      <w:del w:id="624" w:author="Likhita Sanapa Prabhakar" w:date="2017-09-08T02:15:00Z">
        <w:r w:rsidDel="00561041">
          <w:rPr>
            <w:noProof/>
          </w:rPr>
          <w:delText>Figure 2</w:delText>
        </w:r>
        <w:r w:rsidDel="00561041">
          <w:rPr>
            <w:noProof/>
          </w:rPr>
          <w:noBreakHyphen/>
          <w:delText>20: Running sample.txt File</w:delText>
        </w:r>
        <w:r w:rsidDel="00561041">
          <w:rPr>
            <w:noProof/>
          </w:rPr>
          <w:tab/>
          <w:delText>12</w:delText>
        </w:r>
      </w:del>
    </w:p>
    <w:p w:rsidR="005810DE" w:rsidDel="00561041" w:rsidRDefault="005810DE">
      <w:pPr>
        <w:pStyle w:val="TableofFigures"/>
        <w:tabs>
          <w:tab w:val="right" w:leader="dot" w:pos="9350"/>
        </w:tabs>
        <w:rPr>
          <w:del w:id="625" w:author="Likhita Sanapa Prabhakar" w:date="2017-09-08T02:15:00Z"/>
          <w:rFonts w:asciiTheme="minorHAnsi" w:eastAsiaTheme="minorEastAsia" w:hAnsiTheme="minorHAnsi"/>
          <w:noProof/>
        </w:rPr>
      </w:pPr>
      <w:del w:id="626" w:author="Likhita Sanapa Prabhakar" w:date="2017-09-08T02:15:00Z">
        <w:r w:rsidDel="00561041">
          <w:rPr>
            <w:noProof/>
          </w:rPr>
          <w:delText>Figure 2</w:delText>
        </w:r>
        <w:r w:rsidDel="00561041">
          <w:rPr>
            <w:noProof/>
          </w:rPr>
          <w:noBreakHyphen/>
          <w:delText>21: Output of sample.txt File</w:delText>
        </w:r>
        <w:r w:rsidDel="00561041">
          <w:rPr>
            <w:noProof/>
          </w:rPr>
          <w:tab/>
          <w:delText>13</w:delText>
        </w:r>
      </w:del>
    </w:p>
    <w:p w:rsidR="005810DE" w:rsidDel="00561041" w:rsidRDefault="005810DE">
      <w:pPr>
        <w:pStyle w:val="TableofFigures"/>
        <w:tabs>
          <w:tab w:val="right" w:leader="dot" w:pos="9350"/>
        </w:tabs>
        <w:rPr>
          <w:del w:id="627" w:author="Likhita Sanapa Prabhakar" w:date="2017-09-08T02:15:00Z"/>
          <w:rFonts w:asciiTheme="minorHAnsi" w:eastAsiaTheme="minorEastAsia" w:hAnsiTheme="minorHAnsi"/>
          <w:noProof/>
        </w:rPr>
      </w:pPr>
      <w:del w:id="628" w:author="Likhita Sanapa Prabhakar" w:date="2017-09-08T02:15:00Z">
        <w:r w:rsidDel="00561041">
          <w:rPr>
            <w:noProof/>
          </w:rPr>
          <w:delText>Figure 2</w:delText>
        </w:r>
        <w:r w:rsidDel="00561041">
          <w:rPr>
            <w:noProof/>
          </w:rPr>
          <w:noBreakHyphen/>
          <w:delText>22: Output of wordcount of sample.txt File</w:delText>
        </w:r>
        <w:r w:rsidDel="00561041">
          <w:rPr>
            <w:noProof/>
          </w:rPr>
          <w:tab/>
          <w:delText>13</w:delText>
        </w:r>
      </w:del>
    </w:p>
    <w:p w:rsidR="005810DE" w:rsidDel="00561041" w:rsidRDefault="005810DE">
      <w:pPr>
        <w:pStyle w:val="TableofFigures"/>
        <w:tabs>
          <w:tab w:val="right" w:leader="dot" w:pos="9350"/>
        </w:tabs>
        <w:rPr>
          <w:del w:id="629" w:author="Likhita Sanapa Prabhakar" w:date="2017-09-08T02:15:00Z"/>
          <w:rFonts w:asciiTheme="minorHAnsi" w:eastAsiaTheme="minorEastAsia" w:hAnsiTheme="minorHAnsi"/>
          <w:noProof/>
        </w:rPr>
      </w:pPr>
      <w:del w:id="630" w:author="Likhita Sanapa Prabhakar" w:date="2017-09-08T02:15:00Z">
        <w:r w:rsidDel="00561041">
          <w:rPr>
            <w:noProof/>
          </w:rPr>
          <w:delText>Figure 2</w:delText>
        </w:r>
        <w:r w:rsidDel="00561041">
          <w:rPr>
            <w:noProof/>
          </w:rPr>
          <w:noBreakHyphen/>
          <w:delText>23: Home Page of Head Plugin</w:delText>
        </w:r>
        <w:r w:rsidDel="00561041">
          <w:rPr>
            <w:noProof/>
          </w:rPr>
          <w:tab/>
          <w:delText>14</w:delText>
        </w:r>
      </w:del>
    </w:p>
    <w:p w:rsidR="005810DE" w:rsidDel="00561041" w:rsidRDefault="005810DE">
      <w:pPr>
        <w:pStyle w:val="TableofFigures"/>
        <w:tabs>
          <w:tab w:val="right" w:leader="dot" w:pos="9350"/>
        </w:tabs>
        <w:rPr>
          <w:del w:id="631" w:author="Likhita Sanapa Prabhakar" w:date="2017-09-08T02:15:00Z"/>
          <w:rFonts w:asciiTheme="minorHAnsi" w:eastAsiaTheme="minorEastAsia" w:hAnsiTheme="minorHAnsi"/>
          <w:noProof/>
        </w:rPr>
      </w:pPr>
      <w:del w:id="632" w:author="Likhita Sanapa Prabhakar" w:date="2017-09-08T02:15:00Z">
        <w:r w:rsidDel="00561041">
          <w:rPr>
            <w:noProof/>
          </w:rPr>
          <w:delText>Figure 2</w:delText>
        </w:r>
        <w:r w:rsidDel="00561041">
          <w:rPr>
            <w:noProof/>
          </w:rPr>
          <w:noBreakHyphen/>
          <w:delText>24: Marvel Dashboard</w:delText>
        </w:r>
        <w:r w:rsidDel="00561041">
          <w:rPr>
            <w:noProof/>
          </w:rPr>
          <w:tab/>
          <w:delText>15</w:delText>
        </w:r>
      </w:del>
    </w:p>
    <w:p w:rsidR="005810DE" w:rsidDel="00561041" w:rsidRDefault="005810DE">
      <w:pPr>
        <w:pStyle w:val="TableofFigures"/>
        <w:tabs>
          <w:tab w:val="right" w:leader="dot" w:pos="9350"/>
        </w:tabs>
        <w:rPr>
          <w:del w:id="633" w:author="Likhita Sanapa Prabhakar" w:date="2017-09-08T02:15:00Z"/>
          <w:rFonts w:asciiTheme="minorHAnsi" w:eastAsiaTheme="minorEastAsia" w:hAnsiTheme="minorHAnsi"/>
          <w:noProof/>
        </w:rPr>
      </w:pPr>
      <w:del w:id="634" w:author="Likhita Sanapa Prabhakar" w:date="2017-09-08T02:15:00Z">
        <w:r w:rsidDel="00561041">
          <w:rPr>
            <w:noProof/>
          </w:rPr>
          <w:delText>Figure 2</w:delText>
        </w:r>
        <w:r w:rsidDel="00561041">
          <w:rPr>
            <w:noProof/>
          </w:rPr>
          <w:noBreakHyphen/>
          <w:delText>25: Marvel-Sense Dashboard</w:delText>
        </w:r>
        <w:r w:rsidDel="00561041">
          <w:rPr>
            <w:noProof/>
          </w:rPr>
          <w:tab/>
          <w:delText>16</w:delText>
        </w:r>
      </w:del>
    </w:p>
    <w:p w:rsidR="005810DE" w:rsidDel="00561041" w:rsidRDefault="005810DE">
      <w:pPr>
        <w:pStyle w:val="TableofFigures"/>
        <w:tabs>
          <w:tab w:val="right" w:leader="dot" w:pos="9350"/>
        </w:tabs>
        <w:rPr>
          <w:del w:id="635" w:author="Likhita Sanapa Prabhakar" w:date="2017-09-08T02:15:00Z"/>
          <w:rFonts w:asciiTheme="minorHAnsi" w:eastAsiaTheme="minorEastAsia" w:hAnsiTheme="minorHAnsi"/>
          <w:noProof/>
        </w:rPr>
      </w:pPr>
      <w:del w:id="636" w:author="Likhita Sanapa Prabhakar" w:date="2017-09-08T02:15:00Z">
        <w:r w:rsidDel="00561041">
          <w:rPr>
            <w:noProof/>
          </w:rPr>
          <w:delText>Figure 2</w:delText>
        </w:r>
        <w:r w:rsidDel="00561041">
          <w:rPr>
            <w:noProof/>
          </w:rPr>
          <w:noBreakHyphen/>
          <w:delText>26: Twitter Dataset</w:delText>
        </w:r>
        <w:r w:rsidDel="00561041">
          <w:rPr>
            <w:noProof/>
          </w:rPr>
          <w:tab/>
          <w:delText>17</w:delText>
        </w:r>
      </w:del>
    </w:p>
    <w:p w:rsidR="005810DE" w:rsidDel="00561041" w:rsidRDefault="005810DE">
      <w:pPr>
        <w:pStyle w:val="TableofFigures"/>
        <w:tabs>
          <w:tab w:val="right" w:leader="dot" w:pos="9350"/>
        </w:tabs>
        <w:rPr>
          <w:del w:id="637" w:author="Likhita Sanapa Prabhakar" w:date="2017-09-08T02:15:00Z"/>
          <w:rFonts w:asciiTheme="minorHAnsi" w:eastAsiaTheme="minorEastAsia" w:hAnsiTheme="minorHAnsi"/>
          <w:noProof/>
        </w:rPr>
      </w:pPr>
      <w:del w:id="638" w:author="Likhita Sanapa Prabhakar" w:date="2017-09-08T02:15:00Z">
        <w:r w:rsidDel="00561041">
          <w:rPr>
            <w:noProof/>
          </w:rPr>
          <w:delText>Figure 2</w:delText>
        </w:r>
        <w:r w:rsidDel="00561041">
          <w:rPr>
            <w:noProof/>
          </w:rPr>
          <w:noBreakHyphen/>
          <w:delText>27: Tweets2ESMapper Class Snippet</w:delText>
        </w:r>
        <w:r w:rsidDel="00561041">
          <w:rPr>
            <w:noProof/>
          </w:rPr>
          <w:tab/>
          <w:delText>17</w:delText>
        </w:r>
      </w:del>
    </w:p>
    <w:p w:rsidR="005810DE" w:rsidDel="00561041" w:rsidRDefault="005810DE">
      <w:pPr>
        <w:pStyle w:val="TableofFigures"/>
        <w:tabs>
          <w:tab w:val="right" w:leader="dot" w:pos="9350"/>
        </w:tabs>
        <w:rPr>
          <w:del w:id="639" w:author="Likhita Sanapa Prabhakar" w:date="2017-09-08T02:15:00Z"/>
          <w:rFonts w:asciiTheme="minorHAnsi" w:eastAsiaTheme="minorEastAsia" w:hAnsiTheme="minorHAnsi"/>
          <w:noProof/>
        </w:rPr>
      </w:pPr>
      <w:del w:id="640" w:author="Likhita Sanapa Prabhakar" w:date="2017-09-08T02:15:00Z">
        <w:r w:rsidDel="00561041">
          <w:rPr>
            <w:noProof/>
          </w:rPr>
          <w:delText>Figure 2</w:delText>
        </w:r>
        <w:r w:rsidDel="00561041">
          <w:rPr>
            <w:noProof/>
          </w:rPr>
          <w:noBreakHyphen/>
          <w:delText>28: Running tweets2es Jar File</w:delText>
        </w:r>
        <w:r w:rsidDel="00561041">
          <w:rPr>
            <w:noProof/>
          </w:rPr>
          <w:tab/>
          <w:delText>17</w:delText>
        </w:r>
      </w:del>
    </w:p>
    <w:p w:rsidR="005810DE" w:rsidDel="00561041" w:rsidRDefault="005810DE">
      <w:pPr>
        <w:pStyle w:val="TableofFigures"/>
        <w:tabs>
          <w:tab w:val="right" w:leader="dot" w:pos="9350"/>
        </w:tabs>
        <w:rPr>
          <w:del w:id="641" w:author="Likhita Sanapa Prabhakar" w:date="2017-09-08T02:15:00Z"/>
          <w:rFonts w:asciiTheme="minorHAnsi" w:eastAsiaTheme="minorEastAsia" w:hAnsiTheme="minorHAnsi"/>
          <w:noProof/>
        </w:rPr>
      </w:pPr>
      <w:del w:id="642" w:author="Likhita Sanapa Prabhakar" w:date="2017-09-08T02:15:00Z">
        <w:r w:rsidDel="00561041">
          <w:rPr>
            <w:noProof/>
          </w:rPr>
          <w:delText>Figure 2</w:delText>
        </w:r>
        <w:r w:rsidDel="00561041">
          <w:rPr>
            <w:noProof/>
          </w:rPr>
          <w:noBreakHyphen/>
          <w:delText>29: Tweets2hdfsMapper Class Snippet</w:delText>
        </w:r>
        <w:r w:rsidDel="00561041">
          <w:rPr>
            <w:noProof/>
          </w:rPr>
          <w:tab/>
          <w:delText>18</w:delText>
        </w:r>
      </w:del>
    </w:p>
    <w:p w:rsidR="005810DE" w:rsidDel="00561041" w:rsidRDefault="005810DE">
      <w:pPr>
        <w:pStyle w:val="TableofFigures"/>
        <w:tabs>
          <w:tab w:val="right" w:leader="dot" w:pos="9350"/>
        </w:tabs>
        <w:rPr>
          <w:del w:id="643" w:author="Likhita Sanapa Prabhakar" w:date="2017-09-08T02:15:00Z"/>
          <w:rFonts w:asciiTheme="minorHAnsi" w:eastAsiaTheme="minorEastAsia" w:hAnsiTheme="minorHAnsi"/>
          <w:noProof/>
        </w:rPr>
      </w:pPr>
      <w:del w:id="644" w:author="Likhita Sanapa Prabhakar" w:date="2017-09-08T02:15:00Z">
        <w:r w:rsidDel="00561041">
          <w:rPr>
            <w:noProof/>
          </w:rPr>
          <w:delText>Figure 2</w:delText>
        </w:r>
        <w:r w:rsidDel="00561041">
          <w:rPr>
            <w:noProof/>
          </w:rPr>
          <w:noBreakHyphen/>
          <w:delText>30: Running tweets2hdfs Jar File</w:delText>
        </w:r>
        <w:r w:rsidDel="00561041">
          <w:rPr>
            <w:noProof/>
          </w:rPr>
          <w:tab/>
          <w:delText>18</w:delText>
        </w:r>
      </w:del>
    </w:p>
    <w:p w:rsidR="005810DE" w:rsidDel="00561041" w:rsidRDefault="005810DE">
      <w:pPr>
        <w:pStyle w:val="TableofFigures"/>
        <w:tabs>
          <w:tab w:val="right" w:leader="dot" w:pos="9350"/>
        </w:tabs>
        <w:rPr>
          <w:del w:id="645" w:author="Likhita Sanapa Prabhakar" w:date="2017-09-08T02:15:00Z"/>
          <w:rFonts w:asciiTheme="minorHAnsi" w:eastAsiaTheme="minorEastAsia" w:hAnsiTheme="minorHAnsi"/>
          <w:noProof/>
        </w:rPr>
      </w:pPr>
      <w:del w:id="646" w:author="Likhita Sanapa Prabhakar" w:date="2017-09-08T02:15:00Z">
        <w:r w:rsidDel="00561041">
          <w:rPr>
            <w:noProof/>
          </w:rPr>
          <w:delText>Figure 2</w:delText>
        </w:r>
        <w:r w:rsidDel="00561041">
          <w:rPr>
            <w:noProof/>
          </w:rPr>
          <w:noBreakHyphen/>
          <w:delText>31: Results of Twitter Data</w:delText>
        </w:r>
        <w:r w:rsidDel="00561041">
          <w:rPr>
            <w:noProof/>
          </w:rPr>
          <w:tab/>
          <w:delText>19</w:delText>
        </w:r>
      </w:del>
    </w:p>
    <w:p w:rsidR="005810DE" w:rsidDel="00561041" w:rsidRDefault="005810DE">
      <w:pPr>
        <w:pStyle w:val="TableofFigures"/>
        <w:tabs>
          <w:tab w:val="right" w:leader="dot" w:pos="9350"/>
        </w:tabs>
        <w:rPr>
          <w:del w:id="647" w:author="Likhita Sanapa Prabhakar" w:date="2017-09-08T02:15:00Z"/>
          <w:rFonts w:asciiTheme="minorHAnsi" w:eastAsiaTheme="minorEastAsia" w:hAnsiTheme="minorHAnsi"/>
          <w:noProof/>
        </w:rPr>
      </w:pPr>
      <w:del w:id="648" w:author="Likhita Sanapa Prabhakar" w:date="2017-09-08T02:15:00Z">
        <w:r w:rsidDel="00561041">
          <w:rPr>
            <w:noProof/>
          </w:rPr>
          <w:delText>Figure 2</w:delText>
        </w:r>
        <w:r w:rsidDel="00561041">
          <w:rPr>
            <w:noProof/>
          </w:rPr>
          <w:noBreakHyphen/>
          <w:delText>32: Tweets data in HDFS</w:delText>
        </w:r>
        <w:r w:rsidDel="00561041">
          <w:rPr>
            <w:noProof/>
          </w:rPr>
          <w:tab/>
          <w:delText>19</w:delText>
        </w:r>
      </w:del>
    </w:p>
    <w:p w:rsidR="005810DE" w:rsidDel="00561041" w:rsidRDefault="005810DE">
      <w:pPr>
        <w:pStyle w:val="TableofFigures"/>
        <w:tabs>
          <w:tab w:val="right" w:leader="dot" w:pos="9350"/>
        </w:tabs>
        <w:rPr>
          <w:del w:id="649" w:author="Likhita Sanapa Prabhakar" w:date="2017-09-08T02:15:00Z"/>
          <w:rFonts w:asciiTheme="minorHAnsi" w:eastAsiaTheme="minorEastAsia" w:hAnsiTheme="minorHAnsi"/>
          <w:noProof/>
        </w:rPr>
      </w:pPr>
      <w:del w:id="650" w:author="Likhita Sanapa Prabhakar" w:date="2017-09-08T02:15:00Z">
        <w:r w:rsidDel="00561041">
          <w:rPr>
            <w:noProof/>
          </w:rPr>
          <w:delText>Figure 2</w:delText>
        </w:r>
        <w:r w:rsidDel="00561041">
          <w:rPr>
            <w:noProof/>
          </w:rPr>
          <w:noBreakHyphen/>
          <w:delText>33: Verifying the Tweet Content</w:delText>
        </w:r>
        <w:r w:rsidDel="00561041">
          <w:rPr>
            <w:noProof/>
          </w:rPr>
          <w:tab/>
          <w:delText>20</w:delText>
        </w:r>
      </w:del>
    </w:p>
    <w:p w:rsidR="005810DE" w:rsidDel="00561041" w:rsidRDefault="005810DE">
      <w:pPr>
        <w:pStyle w:val="TableofFigures"/>
        <w:tabs>
          <w:tab w:val="right" w:leader="dot" w:pos="9350"/>
        </w:tabs>
        <w:rPr>
          <w:del w:id="651" w:author="Likhita Sanapa Prabhakar" w:date="2017-09-08T02:15:00Z"/>
          <w:rFonts w:asciiTheme="minorHAnsi" w:eastAsiaTheme="minorEastAsia" w:hAnsiTheme="minorHAnsi"/>
          <w:noProof/>
        </w:rPr>
      </w:pPr>
      <w:del w:id="652" w:author="Likhita Sanapa Prabhakar" w:date="2017-09-08T02:15:00Z">
        <w:r w:rsidDel="00561041">
          <w:rPr>
            <w:noProof/>
          </w:rPr>
          <w:delText>Figure 2</w:delText>
        </w:r>
        <w:r w:rsidDel="00561041">
          <w:rPr>
            <w:noProof/>
          </w:rPr>
          <w:noBreakHyphen/>
          <w:delText>34: Creating Index in Elasticsearch</w:delText>
        </w:r>
        <w:r w:rsidDel="00561041">
          <w:rPr>
            <w:noProof/>
          </w:rPr>
          <w:tab/>
          <w:delText>21</w:delText>
        </w:r>
      </w:del>
    </w:p>
    <w:p w:rsidR="005810DE" w:rsidDel="00561041" w:rsidRDefault="005810DE">
      <w:pPr>
        <w:pStyle w:val="TableofFigures"/>
        <w:tabs>
          <w:tab w:val="right" w:leader="dot" w:pos="9350"/>
        </w:tabs>
        <w:rPr>
          <w:del w:id="653" w:author="Likhita Sanapa Prabhakar" w:date="2017-09-08T02:15:00Z"/>
          <w:rFonts w:asciiTheme="minorHAnsi" w:eastAsiaTheme="minorEastAsia" w:hAnsiTheme="minorHAnsi"/>
          <w:noProof/>
        </w:rPr>
      </w:pPr>
      <w:del w:id="654" w:author="Likhita Sanapa Prabhakar" w:date="2017-09-08T02:15:00Z">
        <w:r w:rsidDel="00561041">
          <w:rPr>
            <w:noProof/>
          </w:rPr>
          <w:delText>Figure 2</w:delText>
        </w:r>
        <w:r w:rsidDel="00561041">
          <w:rPr>
            <w:noProof/>
          </w:rPr>
          <w:noBreakHyphen/>
          <w:delText>35: Retrieving Data from Elasticsearch Index</w:delText>
        </w:r>
        <w:r w:rsidDel="00561041">
          <w:rPr>
            <w:noProof/>
          </w:rPr>
          <w:tab/>
          <w:delText>21</w:delText>
        </w:r>
      </w:del>
    </w:p>
    <w:p w:rsidR="005810DE" w:rsidDel="00561041" w:rsidRDefault="005810DE">
      <w:pPr>
        <w:pStyle w:val="TableofFigures"/>
        <w:tabs>
          <w:tab w:val="right" w:leader="dot" w:pos="9350"/>
        </w:tabs>
        <w:rPr>
          <w:del w:id="655" w:author="Likhita Sanapa Prabhakar" w:date="2017-09-08T02:15:00Z"/>
          <w:rFonts w:asciiTheme="minorHAnsi" w:eastAsiaTheme="minorEastAsia" w:hAnsiTheme="minorHAnsi"/>
          <w:noProof/>
        </w:rPr>
      </w:pPr>
      <w:del w:id="656" w:author="Likhita Sanapa Prabhakar" w:date="2017-09-08T02:15:00Z">
        <w:r w:rsidDel="00561041">
          <w:rPr>
            <w:noProof/>
          </w:rPr>
          <w:delText>Figure 2</w:delText>
        </w:r>
        <w:r w:rsidDel="00561041">
          <w:rPr>
            <w:noProof/>
          </w:rPr>
          <w:noBreakHyphen/>
          <w:delText>36: Updating Elasticsearch Document</w:delText>
        </w:r>
        <w:r w:rsidDel="00561041">
          <w:rPr>
            <w:noProof/>
          </w:rPr>
          <w:tab/>
          <w:delText>21</w:delText>
        </w:r>
      </w:del>
    </w:p>
    <w:p w:rsidR="005810DE" w:rsidDel="00561041" w:rsidRDefault="005810DE">
      <w:pPr>
        <w:pStyle w:val="TableofFigures"/>
        <w:tabs>
          <w:tab w:val="right" w:leader="dot" w:pos="9350"/>
        </w:tabs>
        <w:rPr>
          <w:del w:id="657" w:author="Likhita Sanapa Prabhakar" w:date="2017-09-08T02:15:00Z"/>
          <w:rFonts w:asciiTheme="minorHAnsi" w:eastAsiaTheme="minorEastAsia" w:hAnsiTheme="minorHAnsi"/>
          <w:noProof/>
        </w:rPr>
      </w:pPr>
      <w:del w:id="658" w:author="Likhita Sanapa Prabhakar" w:date="2017-09-08T02:15:00Z">
        <w:r w:rsidDel="00561041">
          <w:rPr>
            <w:noProof/>
          </w:rPr>
          <w:delText>Figure 2</w:delText>
        </w:r>
        <w:r w:rsidDel="00561041">
          <w:rPr>
            <w:noProof/>
          </w:rPr>
          <w:noBreakHyphen/>
          <w:delText>37: Deleting Data from Elasticsearch Index</w:delText>
        </w:r>
        <w:r w:rsidDel="00561041">
          <w:rPr>
            <w:noProof/>
          </w:rPr>
          <w:tab/>
          <w:delText>22</w:delText>
        </w:r>
      </w:del>
    </w:p>
    <w:p w:rsidR="005810DE" w:rsidDel="00561041" w:rsidRDefault="005810DE">
      <w:pPr>
        <w:pStyle w:val="TableofFigures"/>
        <w:tabs>
          <w:tab w:val="right" w:leader="dot" w:pos="9350"/>
        </w:tabs>
        <w:rPr>
          <w:del w:id="659" w:author="Likhita Sanapa Prabhakar" w:date="2017-09-08T02:15:00Z"/>
          <w:rFonts w:asciiTheme="minorHAnsi" w:eastAsiaTheme="minorEastAsia" w:hAnsiTheme="minorHAnsi"/>
          <w:noProof/>
        </w:rPr>
      </w:pPr>
      <w:del w:id="660" w:author="Likhita Sanapa Prabhakar" w:date="2017-09-08T02:15:00Z">
        <w:r w:rsidDel="00561041">
          <w:rPr>
            <w:noProof/>
          </w:rPr>
          <w:delText>Figure 2</w:delText>
        </w:r>
        <w:r w:rsidDel="00561041">
          <w:rPr>
            <w:noProof/>
          </w:rPr>
          <w:noBreakHyphen/>
          <w:delText>38: Output of Mappings</w:delText>
        </w:r>
        <w:r w:rsidDel="00561041">
          <w:rPr>
            <w:noProof/>
          </w:rPr>
          <w:tab/>
          <w:delText>22</w:delText>
        </w:r>
      </w:del>
    </w:p>
    <w:p w:rsidR="005810DE" w:rsidDel="00561041" w:rsidRDefault="005810DE">
      <w:pPr>
        <w:pStyle w:val="TableofFigures"/>
        <w:tabs>
          <w:tab w:val="right" w:leader="dot" w:pos="9350"/>
        </w:tabs>
        <w:rPr>
          <w:del w:id="661" w:author="Likhita Sanapa Prabhakar" w:date="2017-09-08T02:15:00Z"/>
          <w:rFonts w:asciiTheme="minorHAnsi" w:eastAsiaTheme="minorEastAsia" w:hAnsiTheme="minorHAnsi"/>
          <w:noProof/>
        </w:rPr>
      </w:pPr>
      <w:del w:id="662" w:author="Likhita Sanapa Prabhakar" w:date="2017-09-08T02:15:00Z">
        <w:r w:rsidDel="00561041">
          <w:rPr>
            <w:noProof/>
          </w:rPr>
          <w:delText>Figure 2</w:delText>
        </w:r>
        <w:r w:rsidDel="00561041">
          <w:rPr>
            <w:noProof/>
          </w:rPr>
          <w:noBreakHyphen/>
          <w:delText>39: Kabana Installation</w:delText>
        </w:r>
        <w:r w:rsidDel="00561041">
          <w:rPr>
            <w:noProof/>
          </w:rPr>
          <w:tab/>
          <w:delText>23</w:delText>
        </w:r>
      </w:del>
    </w:p>
    <w:p w:rsidR="005810DE" w:rsidDel="00561041" w:rsidRDefault="005810DE">
      <w:pPr>
        <w:pStyle w:val="TableofFigures"/>
        <w:tabs>
          <w:tab w:val="right" w:leader="dot" w:pos="9350"/>
        </w:tabs>
        <w:rPr>
          <w:del w:id="663" w:author="Likhita Sanapa Prabhakar" w:date="2017-09-08T02:15:00Z"/>
          <w:rFonts w:asciiTheme="minorHAnsi" w:eastAsiaTheme="minorEastAsia" w:hAnsiTheme="minorHAnsi"/>
          <w:noProof/>
        </w:rPr>
      </w:pPr>
      <w:del w:id="664" w:author="Likhita Sanapa Prabhakar" w:date="2017-09-08T02:15:00Z">
        <w:r w:rsidDel="00561041">
          <w:rPr>
            <w:noProof/>
          </w:rPr>
          <w:delText>Figure 2</w:delText>
        </w:r>
        <w:r w:rsidDel="00561041">
          <w:rPr>
            <w:noProof/>
          </w:rPr>
          <w:noBreakHyphen/>
          <w:delText>40: Snippet of Consumer Complaints Data</w:delText>
        </w:r>
        <w:r w:rsidDel="00561041">
          <w:rPr>
            <w:noProof/>
          </w:rPr>
          <w:tab/>
          <w:delText>24</w:delText>
        </w:r>
      </w:del>
    </w:p>
    <w:p w:rsidR="005810DE" w:rsidDel="00561041" w:rsidRDefault="005810DE">
      <w:pPr>
        <w:pStyle w:val="TableofFigures"/>
        <w:tabs>
          <w:tab w:val="right" w:leader="dot" w:pos="9350"/>
        </w:tabs>
        <w:rPr>
          <w:del w:id="665" w:author="Likhita Sanapa Prabhakar" w:date="2017-09-08T02:15:00Z"/>
          <w:rFonts w:asciiTheme="minorHAnsi" w:eastAsiaTheme="minorEastAsia" w:hAnsiTheme="minorHAnsi"/>
          <w:noProof/>
        </w:rPr>
      </w:pPr>
      <w:del w:id="666" w:author="Likhita Sanapa Prabhakar" w:date="2017-09-08T02:15:00Z">
        <w:r w:rsidDel="00561041">
          <w:rPr>
            <w:noProof/>
          </w:rPr>
          <w:delText>Figure 2</w:delText>
        </w:r>
        <w:r w:rsidDel="00561041">
          <w:rPr>
            <w:noProof/>
          </w:rPr>
          <w:noBreakHyphen/>
          <w:delText>41: Mapper Class Snippet</w:delText>
        </w:r>
        <w:r w:rsidDel="00561041">
          <w:rPr>
            <w:noProof/>
          </w:rPr>
          <w:tab/>
          <w:delText>24</w:delText>
        </w:r>
      </w:del>
    </w:p>
    <w:p w:rsidR="005810DE" w:rsidDel="00561041" w:rsidRDefault="005810DE">
      <w:pPr>
        <w:pStyle w:val="TableofFigures"/>
        <w:tabs>
          <w:tab w:val="right" w:leader="dot" w:pos="9350"/>
        </w:tabs>
        <w:rPr>
          <w:del w:id="667" w:author="Likhita Sanapa Prabhakar" w:date="2017-09-08T02:15:00Z"/>
          <w:rFonts w:asciiTheme="minorHAnsi" w:eastAsiaTheme="minorEastAsia" w:hAnsiTheme="minorHAnsi"/>
          <w:noProof/>
        </w:rPr>
      </w:pPr>
      <w:del w:id="668" w:author="Likhita Sanapa Prabhakar" w:date="2017-09-08T02:15:00Z">
        <w:r w:rsidDel="00561041">
          <w:rPr>
            <w:noProof/>
          </w:rPr>
          <w:delText>Figure 2</w:delText>
        </w:r>
        <w:r w:rsidDel="00561041">
          <w:rPr>
            <w:noProof/>
          </w:rPr>
          <w:noBreakHyphen/>
          <w:delText>42: Running the Complaints Jar File</w:delText>
        </w:r>
        <w:r w:rsidDel="00561041">
          <w:rPr>
            <w:noProof/>
          </w:rPr>
          <w:tab/>
          <w:delText>24</w:delText>
        </w:r>
      </w:del>
    </w:p>
    <w:p w:rsidR="005810DE" w:rsidDel="00561041" w:rsidRDefault="005810DE">
      <w:pPr>
        <w:pStyle w:val="TableofFigures"/>
        <w:tabs>
          <w:tab w:val="right" w:leader="dot" w:pos="9350"/>
        </w:tabs>
        <w:rPr>
          <w:del w:id="669" w:author="Likhita Sanapa Prabhakar" w:date="2017-09-08T02:15:00Z"/>
          <w:rFonts w:asciiTheme="minorHAnsi" w:eastAsiaTheme="minorEastAsia" w:hAnsiTheme="minorHAnsi"/>
          <w:noProof/>
        </w:rPr>
      </w:pPr>
      <w:del w:id="670" w:author="Likhita Sanapa Prabhakar" w:date="2017-09-08T02:15:00Z">
        <w:r w:rsidDel="00561041">
          <w:rPr>
            <w:noProof/>
          </w:rPr>
          <w:delText>Figure 2</w:delText>
        </w:r>
        <w:r w:rsidDel="00561041">
          <w:rPr>
            <w:noProof/>
          </w:rPr>
          <w:noBreakHyphen/>
          <w:delText>43: Output of the Jar File</w:delText>
        </w:r>
        <w:r w:rsidDel="00561041">
          <w:rPr>
            <w:noProof/>
          </w:rPr>
          <w:tab/>
          <w:delText>25</w:delText>
        </w:r>
      </w:del>
    </w:p>
    <w:p w:rsidR="005810DE" w:rsidDel="00561041" w:rsidRDefault="005810DE">
      <w:pPr>
        <w:pStyle w:val="TableofFigures"/>
        <w:tabs>
          <w:tab w:val="right" w:leader="dot" w:pos="9350"/>
        </w:tabs>
        <w:rPr>
          <w:del w:id="671" w:author="Likhita Sanapa Prabhakar" w:date="2017-09-08T02:15:00Z"/>
          <w:rFonts w:asciiTheme="minorHAnsi" w:eastAsiaTheme="minorEastAsia" w:hAnsiTheme="minorHAnsi"/>
          <w:noProof/>
        </w:rPr>
      </w:pPr>
      <w:del w:id="672" w:author="Likhita Sanapa Prabhakar" w:date="2017-09-08T02:15:00Z">
        <w:r w:rsidDel="00561041">
          <w:rPr>
            <w:noProof/>
          </w:rPr>
          <w:delText>Figure 2</w:delText>
        </w:r>
        <w:r w:rsidDel="00561041">
          <w:rPr>
            <w:noProof/>
          </w:rPr>
          <w:noBreakHyphen/>
          <w:delText>44: Kibana Interface</w:delText>
        </w:r>
        <w:r w:rsidDel="00561041">
          <w:rPr>
            <w:noProof/>
          </w:rPr>
          <w:tab/>
          <w:delText>26</w:delText>
        </w:r>
      </w:del>
    </w:p>
    <w:p w:rsidR="005810DE" w:rsidDel="00561041" w:rsidRDefault="005810DE">
      <w:pPr>
        <w:pStyle w:val="TableofFigures"/>
        <w:tabs>
          <w:tab w:val="right" w:leader="dot" w:pos="9350"/>
        </w:tabs>
        <w:rPr>
          <w:del w:id="673" w:author="Likhita Sanapa Prabhakar" w:date="2017-09-08T02:15:00Z"/>
          <w:rFonts w:asciiTheme="minorHAnsi" w:eastAsiaTheme="minorEastAsia" w:hAnsiTheme="minorHAnsi"/>
          <w:noProof/>
        </w:rPr>
      </w:pPr>
      <w:del w:id="674" w:author="Likhita Sanapa Prabhakar" w:date="2017-09-08T02:15:00Z">
        <w:r w:rsidDel="00561041">
          <w:rPr>
            <w:noProof/>
          </w:rPr>
          <w:delText>Figure 2</w:delText>
        </w:r>
        <w:r w:rsidDel="00561041">
          <w:rPr>
            <w:noProof/>
          </w:rPr>
          <w:noBreakHyphen/>
          <w:delText>45: Visualization of the Consumer Data</w:delText>
        </w:r>
        <w:r w:rsidDel="00561041">
          <w:rPr>
            <w:noProof/>
          </w:rPr>
          <w:tab/>
          <w:delText>26</w:delText>
        </w:r>
      </w:del>
    </w:p>
    <w:p w:rsidR="005810DE" w:rsidDel="00561041" w:rsidRDefault="005810DE">
      <w:pPr>
        <w:pStyle w:val="TableofFigures"/>
        <w:tabs>
          <w:tab w:val="right" w:leader="dot" w:pos="9350"/>
        </w:tabs>
        <w:rPr>
          <w:del w:id="675" w:author="Likhita Sanapa Prabhakar" w:date="2017-09-08T02:15:00Z"/>
          <w:rFonts w:asciiTheme="minorHAnsi" w:eastAsiaTheme="minorEastAsia" w:hAnsiTheme="minorHAnsi"/>
          <w:noProof/>
        </w:rPr>
      </w:pPr>
      <w:del w:id="676" w:author="Likhita Sanapa Prabhakar" w:date="2017-09-08T02:15:00Z">
        <w:r w:rsidDel="00561041">
          <w:rPr>
            <w:noProof/>
          </w:rPr>
          <w:delText>Figure 2</w:delText>
        </w:r>
        <w:r w:rsidDel="00561041">
          <w:rPr>
            <w:noProof/>
          </w:rPr>
          <w:noBreakHyphen/>
          <w:delText>46: Visualization Options on Kibana</w:delText>
        </w:r>
        <w:r w:rsidDel="00561041">
          <w:rPr>
            <w:noProof/>
          </w:rPr>
          <w:tab/>
          <w:delText>27</w:delText>
        </w:r>
      </w:del>
    </w:p>
    <w:p w:rsidR="005810DE" w:rsidDel="00561041" w:rsidRDefault="005810DE">
      <w:pPr>
        <w:pStyle w:val="TableofFigures"/>
        <w:tabs>
          <w:tab w:val="right" w:leader="dot" w:pos="9350"/>
        </w:tabs>
        <w:rPr>
          <w:del w:id="677" w:author="Likhita Sanapa Prabhakar" w:date="2017-09-08T02:15:00Z"/>
          <w:rFonts w:asciiTheme="minorHAnsi" w:eastAsiaTheme="minorEastAsia" w:hAnsiTheme="minorHAnsi"/>
          <w:noProof/>
        </w:rPr>
      </w:pPr>
      <w:del w:id="678" w:author="Likhita Sanapa Prabhakar" w:date="2017-09-08T02:15:00Z">
        <w:r w:rsidDel="00561041">
          <w:rPr>
            <w:noProof/>
          </w:rPr>
          <w:delText>Figure 2</w:delText>
        </w:r>
        <w:r w:rsidDel="00561041">
          <w:rPr>
            <w:noProof/>
          </w:rPr>
          <w:noBreakHyphen/>
          <w:delText>47: Visualization of Consumer Complaints on Kibana Pie Chart</w:delText>
        </w:r>
        <w:r w:rsidDel="00561041">
          <w:rPr>
            <w:noProof/>
          </w:rPr>
          <w:tab/>
          <w:delText>27</w:delText>
        </w:r>
      </w:del>
    </w:p>
    <w:p w:rsidR="005810DE" w:rsidDel="00561041" w:rsidRDefault="005810DE">
      <w:pPr>
        <w:pStyle w:val="TableofFigures"/>
        <w:tabs>
          <w:tab w:val="right" w:leader="dot" w:pos="9350"/>
        </w:tabs>
        <w:rPr>
          <w:del w:id="679" w:author="Likhita Sanapa Prabhakar" w:date="2017-09-08T02:15:00Z"/>
          <w:rFonts w:asciiTheme="minorHAnsi" w:eastAsiaTheme="minorEastAsia" w:hAnsiTheme="minorHAnsi"/>
          <w:noProof/>
        </w:rPr>
      </w:pPr>
      <w:del w:id="680" w:author="Likhita Sanapa Prabhakar" w:date="2017-09-08T02:15:00Z">
        <w:r w:rsidDel="00561041">
          <w:rPr>
            <w:noProof/>
          </w:rPr>
          <w:delText>Figure 2</w:delText>
        </w:r>
        <w:r w:rsidDel="00561041">
          <w:rPr>
            <w:noProof/>
          </w:rPr>
          <w:noBreakHyphen/>
          <w:delText>48: Stacked Bar Chart Visualization of Consumer Complaints</w:delText>
        </w:r>
        <w:r w:rsidDel="00561041">
          <w:rPr>
            <w:noProof/>
          </w:rPr>
          <w:tab/>
          <w:delText>28</w:delText>
        </w:r>
      </w:del>
    </w:p>
    <w:p w:rsidR="005810DE" w:rsidDel="00561041" w:rsidRDefault="005810DE">
      <w:pPr>
        <w:pStyle w:val="TableofFigures"/>
        <w:tabs>
          <w:tab w:val="right" w:leader="dot" w:pos="9350"/>
        </w:tabs>
        <w:rPr>
          <w:del w:id="681" w:author="Likhita Sanapa Prabhakar" w:date="2017-09-08T02:15:00Z"/>
          <w:rFonts w:asciiTheme="minorHAnsi" w:eastAsiaTheme="minorEastAsia" w:hAnsiTheme="minorHAnsi"/>
          <w:noProof/>
        </w:rPr>
      </w:pPr>
      <w:del w:id="682" w:author="Likhita Sanapa Prabhakar" w:date="2017-09-08T02:15:00Z">
        <w:r w:rsidDel="00561041">
          <w:rPr>
            <w:noProof/>
          </w:rPr>
          <w:delText>Figure 2</w:delText>
        </w:r>
        <w:r w:rsidDel="00561041">
          <w:rPr>
            <w:noProof/>
          </w:rPr>
          <w:noBreakHyphen/>
          <w:delText>49: Histogram Visualization of Consumer Complaints</w:delText>
        </w:r>
        <w:r w:rsidDel="00561041">
          <w:rPr>
            <w:noProof/>
          </w:rPr>
          <w:tab/>
          <w:delText>28</w:delText>
        </w:r>
      </w:del>
    </w:p>
    <w:p w:rsidR="005810DE" w:rsidDel="00561041" w:rsidRDefault="005810DE">
      <w:pPr>
        <w:pStyle w:val="TableofFigures"/>
        <w:tabs>
          <w:tab w:val="right" w:leader="dot" w:pos="9350"/>
        </w:tabs>
        <w:rPr>
          <w:del w:id="683" w:author="Likhita Sanapa Prabhakar" w:date="2017-09-08T02:15:00Z"/>
          <w:rFonts w:asciiTheme="minorHAnsi" w:eastAsiaTheme="minorEastAsia" w:hAnsiTheme="minorHAnsi"/>
          <w:noProof/>
        </w:rPr>
      </w:pPr>
      <w:del w:id="684" w:author="Likhita Sanapa Prabhakar" w:date="2017-09-08T02:15:00Z">
        <w:r w:rsidDel="00561041">
          <w:rPr>
            <w:noProof/>
          </w:rPr>
          <w:delText>Figure 2</w:delText>
        </w:r>
        <w:r w:rsidDel="00561041">
          <w:rPr>
            <w:noProof/>
          </w:rPr>
          <w:noBreakHyphen/>
          <w:delText>50: Area Chart Visualization of Consumer Complaints</w:delText>
        </w:r>
        <w:r w:rsidDel="00561041">
          <w:rPr>
            <w:noProof/>
          </w:rPr>
          <w:tab/>
          <w:delText>29</w:delText>
        </w:r>
      </w:del>
    </w:p>
    <w:p w:rsidR="005810DE" w:rsidDel="00561041" w:rsidRDefault="005810DE">
      <w:pPr>
        <w:pStyle w:val="TableofFigures"/>
        <w:tabs>
          <w:tab w:val="right" w:leader="dot" w:pos="9350"/>
        </w:tabs>
        <w:rPr>
          <w:del w:id="685" w:author="Likhita Sanapa Prabhakar" w:date="2017-09-08T02:15:00Z"/>
          <w:rFonts w:asciiTheme="minorHAnsi" w:eastAsiaTheme="minorEastAsia" w:hAnsiTheme="minorHAnsi"/>
          <w:noProof/>
        </w:rPr>
      </w:pPr>
      <w:del w:id="686" w:author="Likhita Sanapa Prabhakar" w:date="2017-09-08T02:15:00Z">
        <w:r w:rsidDel="00561041">
          <w:rPr>
            <w:noProof/>
          </w:rPr>
          <w:delText>Figure 2</w:delText>
        </w:r>
        <w:r w:rsidDel="00561041">
          <w:rPr>
            <w:noProof/>
          </w:rPr>
          <w:noBreakHyphen/>
          <w:delText>51: Split Pie Chart Visualization of Consumer Complaints</w:delText>
        </w:r>
        <w:r w:rsidDel="00561041">
          <w:rPr>
            <w:noProof/>
          </w:rPr>
          <w:tab/>
          <w:delText>29</w:delText>
        </w:r>
      </w:del>
    </w:p>
    <w:p w:rsidR="005810DE" w:rsidDel="00561041" w:rsidRDefault="005810DE">
      <w:pPr>
        <w:pStyle w:val="TableofFigures"/>
        <w:tabs>
          <w:tab w:val="right" w:leader="dot" w:pos="9350"/>
        </w:tabs>
        <w:rPr>
          <w:del w:id="687" w:author="Likhita Sanapa Prabhakar" w:date="2017-09-08T02:15:00Z"/>
          <w:rFonts w:asciiTheme="minorHAnsi" w:eastAsiaTheme="minorEastAsia" w:hAnsiTheme="minorHAnsi"/>
          <w:noProof/>
        </w:rPr>
      </w:pPr>
      <w:del w:id="688" w:author="Likhita Sanapa Prabhakar" w:date="2017-09-08T02:15:00Z">
        <w:r w:rsidDel="00561041">
          <w:rPr>
            <w:noProof/>
          </w:rPr>
          <w:delText>Figure 2</w:delText>
        </w:r>
        <w:r w:rsidDel="00561041">
          <w:rPr>
            <w:noProof/>
          </w:rPr>
          <w:noBreakHyphen/>
          <w:delText>52: Sun Burst Chart Visualization of Consumer Complaints</w:delText>
        </w:r>
        <w:r w:rsidDel="00561041">
          <w:rPr>
            <w:noProof/>
          </w:rPr>
          <w:tab/>
          <w:delText>30</w:delText>
        </w:r>
      </w:del>
    </w:p>
    <w:p w:rsidR="005810DE" w:rsidDel="00561041" w:rsidRDefault="005810DE">
      <w:pPr>
        <w:pStyle w:val="TableofFigures"/>
        <w:tabs>
          <w:tab w:val="right" w:leader="dot" w:pos="9350"/>
        </w:tabs>
        <w:rPr>
          <w:del w:id="689" w:author="Likhita Sanapa Prabhakar" w:date="2017-09-08T02:15:00Z"/>
          <w:rFonts w:asciiTheme="minorHAnsi" w:eastAsiaTheme="minorEastAsia" w:hAnsiTheme="minorHAnsi"/>
          <w:noProof/>
        </w:rPr>
      </w:pPr>
      <w:del w:id="690" w:author="Likhita Sanapa Prabhakar" w:date="2017-09-08T02:15:00Z">
        <w:r w:rsidDel="00561041">
          <w:rPr>
            <w:noProof/>
          </w:rPr>
          <w:delText>Figure 2</w:delText>
        </w:r>
        <w:r w:rsidDel="00561041">
          <w:rPr>
            <w:noProof/>
          </w:rPr>
          <w:noBreakHyphen/>
          <w:delText>53: Geographical Chart Visualization of Consumer Complaints</w:delText>
        </w:r>
        <w:r w:rsidDel="00561041">
          <w:rPr>
            <w:noProof/>
          </w:rPr>
          <w:tab/>
          <w:delText>30</w:delText>
        </w:r>
      </w:del>
    </w:p>
    <w:p w:rsidR="005810DE" w:rsidDel="00561041" w:rsidRDefault="005810DE">
      <w:pPr>
        <w:pStyle w:val="TableofFigures"/>
        <w:tabs>
          <w:tab w:val="right" w:leader="dot" w:pos="9350"/>
        </w:tabs>
        <w:rPr>
          <w:del w:id="691" w:author="Likhita Sanapa Prabhakar" w:date="2017-09-08T02:15:00Z"/>
          <w:rFonts w:asciiTheme="minorHAnsi" w:eastAsiaTheme="minorEastAsia" w:hAnsiTheme="minorHAnsi"/>
          <w:noProof/>
        </w:rPr>
      </w:pPr>
      <w:del w:id="692" w:author="Likhita Sanapa Prabhakar" w:date="2017-09-08T02:15:00Z">
        <w:r w:rsidDel="00561041">
          <w:rPr>
            <w:noProof/>
          </w:rPr>
          <w:delText>Figure 2</w:delText>
        </w:r>
        <w:r w:rsidDel="00561041">
          <w:rPr>
            <w:noProof/>
          </w:rPr>
          <w:noBreakHyphen/>
          <w:delText>54: Zookeeper Installation</w:delText>
        </w:r>
        <w:r w:rsidDel="00561041">
          <w:rPr>
            <w:noProof/>
          </w:rPr>
          <w:tab/>
          <w:delText>31</w:delText>
        </w:r>
      </w:del>
    </w:p>
    <w:p w:rsidR="005810DE" w:rsidDel="00561041" w:rsidRDefault="005810DE">
      <w:pPr>
        <w:pStyle w:val="TableofFigures"/>
        <w:tabs>
          <w:tab w:val="right" w:leader="dot" w:pos="9350"/>
        </w:tabs>
        <w:rPr>
          <w:del w:id="693" w:author="Likhita Sanapa Prabhakar" w:date="2017-09-08T02:15:00Z"/>
          <w:rFonts w:asciiTheme="minorHAnsi" w:eastAsiaTheme="minorEastAsia" w:hAnsiTheme="minorHAnsi"/>
          <w:noProof/>
        </w:rPr>
      </w:pPr>
      <w:del w:id="694" w:author="Likhita Sanapa Prabhakar" w:date="2017-09-08T02:15:00Z">
        <w:r w:rsidDel="00561041">
          <w:rPr>
            <w:noProof/>
          </w:rPr>
          <w:delText>Figure 2</w:delText>
        </w:r>
        <w:r w:rsidDel="00561041">
          <w:rPr>
            <w:noProof/>
          </w:rPr>
          <w:noBreakHyphen/>
          <w:delText>55: Storm Configuration</w:delText>
        </w:r>
        <w:r w:rsidDel="00561041">
          <w:rPr>
            <w:noProof/>
          </w:rPr>
          <w:tab/>
          <w:delText>32</w:delText>
        </w:r>
      </w:del>
    </w:p>
    <w:p w:rsidR="005810DE" w:rsidDel="00561041" w:rsidRDefault="005810DE">
      <w:pPr>
        <w:pStyle w:val="TableofFigures"/>
        <w:tabs>
          <w:tab w:val="right" w:leader="dot" w:pos="9350"/>
        </w:tabs>
        <w:rPr>
          <w:del w:id="695" w:author="Likhita Sanapa Prabhakar" w:date="2017-09-08T02:15:00Z"/>
          <w:rFonts w:asciiTheme="minorHAnsi" w:eastAsiaTheme="minorEastAsia" w:hAnsiTheme="minorHAnsi"/>
          <w:noProof/>
        </w:rPr>
      </w:pPr>
      <w:del w:id="696" w:author="Likhita Sanapa Prabhakar" w:date="2017-09-08T02:15:00Z">
        <w:r w:rsidDel="00561041">
          <w:rPr>
            <w:noProof/>
          </w:rPr>
          <w:delText>Figure 2</w:delText>
        </w:r>
        <w:r w:rsidDel="00561041">
          <w:rPr>
            <w:noProof/>
          </w:rPr>
          <w:noBreakHyphen/>
          <w:delText>56: Starting Zookeeper</w:delText>
        </w:r>
        <w:r w:rsidDel="00561041">
          <w:rPr>
            <w:noProof/>
          </w:rPr>
          <w:tab/>
          <w:delText>32</w:delText>
        </w:r>
      </w:del>
    </w:p>
    <w:p w:rsidR="005810DE" w:rsidDel="00561041" w:rsidRDefault="005810DE">
      <w:pPr>
        <w:pStyle w:val="TableofFigures"/>
        <w:tabs>
          <w:tab w:val="right" w:leader="dot" w:pos="9350"/>
        </w:tabs>
        <w:rPr>
          <w:del w:id="697" w:author="Likhita Sanapa Prabhakar" w:date="2017-09-08T02:15:00Z"/>
          <w:rFonts w:asciiTheme="minorHAnsi" w:eastAsiaTheme="minorEastAsia" w:hAnsiTheme="minorHAnsi"/>
          <w:noProof/>
        </w:rPr>
      </w:pPr>
      <w:del w:id="698" w:author="Likhita Sanapa Prabhakar" w:date="2017-09-08T02:15:00Z">
        <w:r w:rsidDel="00561041">
          <w:rPr>
            <w:noProof/>
          </w:rPr>
          <w:delText>Figure 2</w:delText>
        </w:r>
        <w:r w:rsidDel="00561041">
          <w:rPr>
            <w:noProof/>
          </w:rPr>
          <w:noBreakHyphen/>
          <w:delText>57: Starting Nimbus</w:delText>
        </w:r>
        <w:r w:rsidDel="00561041">
          <w:rPr>
            <w:noProof/>
          </w:rPr>
          <w:tab/>
          <w:delText>32</w:delText>
        </w:r>
      </w:del>
    </w:p>
    <w:p w:rsidR="005810DE" w:rsidDel="00561041" w:rsidRDefault="005810DE">
      <w:pPr>
        <w:pStyle w:val="TableofFigures"/>
        <w:tabs>
          <w:tab w:val="right" w:leader="dot" w:pos="9350"/>
        </w:tabs>
        <w:rPr>
          <w:del w:id="699" w:author="Likhita Sanapa Prabhakar" w:date="2017-09-08T02:15:00Z"/>
          <w:rFonts w:asciiTheme="minorHAnsi" w:eastAsiaTheme="minorEastAsia" w:hAnsiTheme="minorHAnsi"/>
          <w:noProof/>
        </w:rPr>
      </w:pPr>
      <w:del w:id="700" w:author="Likhita Sanapa Prabhakar" w:date="2017-09-08T02:15:00Z">
        <w:r w:rsidDel="00561041">
          <w:rPr>
            <w:noProof/>
          </w:rPr>
          <w:delText>Figure 2</w:delText>
        </w:r>
        <w:r w:rsidDel="00561041">
          <w:rPr>
            <w:noProof/>
          </w:rPr>
          <w:noBreakHyphen/>
          <w:delText>58: Starting Supervisor</w:delText>
        </w:r>
        <w:r w:rsidDel="00561041">
          <w:rPr>
            <w:noProof/>
          </w:rPr>
          <w:tab/>
          <w:delText>33</w:delText>
        </w:r>
      </w:del>
    </w:p>
    <w:p w:rsidR="005810DE" w:rsidDel="00561041" w:rsidRDefault="005810DE">
      <w:pPr>
        <w:pStyle w:val="TableofFigures"/>
        <w:tabs>
          <w:tab w:val="right" w:leader="dot" w:pos="9350"/>
        </w:tabs>
        <w:rPr>
          <w:del w:id="701" w:author="Likhita Sanapa Prabhakar" w:date="2017-09-08T02:15:00Z"/>
          <w:rFonts w:asciiTheme="minorHAnsi" w:eastAsiaTheme="minorEastAsia" w:hAnsiTheme="minorHAnsi"/>
          <w:noProof/>
        </w:rPr>
      </w:pPr>
      <w:del w:id="702" w:author="Likhita Sanapa Prabhakar" w:date="2017-09-08T02:15:00Z">
        <w:r w:rsidDel="00561041">
          <w:rPr>
            <w:noProof/>
          </w:rPr>
          <w:delText>Figure 2</w:delText>
        </w:r>
        <w:r w:rsidDel="00561041">
          <w:rPr>
            <w:noProof/>
          </w:rPr>
          <w:noBreakHyphen/>
          <w:delText>59: Starting Storm UI</w:delText>
        </w:r>
        <w:r w:rsidDel="00561041">
          <w:rPr>
            <w:noProof/>
          </w:rPr>
          <w:tab/>
          <w:delText>33</w:delText>
        </w:r>
      </w:del>
    </w:p>
    <w:p w:rsidR="005810DE" w:rsidDel="00561041" w:rsidRDefault="005810DE">
      <w:pPr>
        <w:pStyle w:val="TableofFigures"/>
        <w:tabs>
          <w:tab w:val="right" w:leader="dot" w:pos="9350"/>
        </w:tabs>
        <w:rPr>
          <w:del w:id="703" w:author="Likhita Sanapa Prabhakar" w:date="2017-09-08T02:15:00Z"/>
          <w:rFonts w:asciiTheme="minorHAnsi" w:eastAsiaTheme="minorEastAsia" w:hAnsiTheme="minorHAnsi"/>
          <w:noProof/>
        </w:rPr>
      </w:pPr>
      <w:del w:id="704" w:author="Likhita Sanapa Prabhakar" w:date="2017-09-08T02:15:00Z">
        <w:r w:rsidDel="00561041">
          <w:rPr>
            <w:noProof/>
          </w:rPr>
          <w:delText>Figure 2</w:delText>
        </w:r>
        <w:r w:rsidDel="00561041">
          <w:rPr>
            <w:noProof/>
          </w:rPr>
          <w:noBreakHyphen/>
          <w:delText>60: Command to Check the Status of Daemons</w:delText>
        </w:r>
        <w:r w:rsidDel="00561041">
          <w:rPr>
            <w:noProof/>
          </w:rPr>
          <w:tab/>
          <w:delText>34</w:delText>
        </w:r>
      </w:del>
    </w:p>
    <w:p w:rsidR="005810DE" w:rsidDel="00561041" w:rsidRDefault="005810DE">
      <w:pPr>
        <w:pStyle w:val="TableofFigures"/>
        <w:tabs>
          <w:tab w:val="right" w:leader="dot" w:pos="9350"/>
        </w:tabs>
        <w:rPr>
          <w:del w:id="705" w:author="Likhita Sanapa Prabhakar" w:date="2017-09-08T02:15:00Z"/>
          <w:rFonts w:asciiTheme="minorHAnsi" w:eastAsiaTheme="minorEastAsia" w:hAnsiTheme="minorHAnsi"/>
          <w:noProof/>
        </w:rPr>
      </w:pPr>
      <w:del w:id="706" w:author="Likhita Sanapa Prabhakar" w:date="2017-09-08T02:15:00Z">
        <w:r w:rsidDel="00561041">
          <w:rPr>
            <w:noProof/>
          </w:rPr>
          <w:delText>Figure 2</w:delText>
        </w:r>
        <w:r w:rsidDel="00561041">
          <w:rPr>
            <w:noProof/>
          </w:rPr>
          <w:noBreakHyphen/>
          <w:delText>61: Storm UI</w:delText>
        </w:r>
        <w:r w:rsidDel="00561041">
          <w:rPr>
            <w:noProof/>
          </w:rPr>
          <w:tab/>
          <w:delText>34</w:delText>
        </w:r>
      </w:del>
    </w:p>
    <w:p w:rsidR="005810DE" w:rsidDel="00561041" w:rsidRDefault="005810DE">
      <w:pPr>
        <w:pStyle w:val="TableofFigures"/>
        <w:tabs>
          <w:tab w:val="right" w:leader="dot" w:pos="9350"/>
        </w:tabs>
        <w:rPr>
          <w:del w:id="707" w:author="Likhita Sanapa Prabhakar" w:date="2017-09-08T02:15:00Z"/>
          <w:rFonts w:asciiTheme="minorHAnsi" w:eastAsiaTheme="minorEastAsia" w:hAnsiTheme="minorHAnsi"/>
          <w:noProof/>
        </w:rPr>
      </w:pPr>
      <w:del w:id="708" w:author="Likhita Sanapa Prabhakar" w:date="2017-09-08T02:15:00Z">
        <w:r w:rsidDel="00561041">
          <w:rPr>
            <w:noProof/>
          </w:rPr>
          <w:delText>Figure 2</w:delText>
        </w:r>
        <w:r w:rsidDel="00561041">
          <w:rPr>
            <w:noProof/>
          </w:rPr>
          <w:noBreakHyphen/>
          <w:delText>62: Snippet of Spout</w:delText>
        </w:r>
        <w:r w:rsidDel="00561041">
          <w:rPr>
            <w:noProof/>
          </w:rPr>
          <w:tab/>
          <w:delText>35</w:delText>
        </w:r>
      </w:del>
    </w:p>
    <w:p w:rsidR="005810DE" w:rsidDel="00561041" w:rsidRDefault="005810DE">
      <w:pPr>
        <w:pStyle w:val="TableofFigures"/>
        <w:tabs>
          <w:tab w:val="right" w:leader="dot" w:pos="9350"/>
        </w:tabs>
        <w:rPr>
          <w:del w:id="709" w:author="Likhita Sanapa Prabhakar" w:date="2017-09-08T02:15:00Z"/>
          <w:rFonts w:asciiTheme="minorHAnsi" w:eastAsiaTheme="minorEastAsia" w:hAnsiTheme="minorHAnsi"/>
          <w:noProof/>
        </w:rPr>
      </w:pPr>
      <w:del w:id="710" w:author="Likhita Sanapa Prabhakar" w:date="2017-09-08T02:15:00Z">
        <w:r w:rsidDel="00561041">
          <w:rPr>
            <w:noProof/>
          </w:rPr>
          <w:delText>Figure 2</w:delText>
        </w:r>
        <w:r w:rsidDel="00561041">
          <w:rPr>
            <w:noProof/>
          </w:rPr>
          <w:noBreakHyphen/>
          <w:delText>63: Snippet of Bolt</w:delText>
        </w:r>
        <w:r w:rsidDel="00561041">
          <w:rPr>
            <w:noProof/>
          </w:rPr>
          <w:tab/>
          <w:delText>35</w:delText>
        </w:r>
      </w:del>
    </w:p>
    <w:p w:rsidR="005810DE" w:rsidDel="00561041" w:rsidRDefault="005810DE">
      <w:pPr>
        <w:pStyle w:val="TableofFigures"/>
        <w:tabs>
          <w:tab w:val="right" w:leader="dot" w:pos="9350"/>
        </w:tabs>
        <w:rPr>
          <w:del w:id="711" w:author="Likhita Sanapa Prabhakar" w:date="2017-09-08T02:15:00Z"/>
          <w:rFonts w:asciiTheme="minorHAnsi" w:eastAsiaTheme="minorEastAsia" w:hAnsiTheme="minorHAnsi"/>
          <w:noProof/>
        </w:rPr>
      </w:pPr>
      <w:del w:id="712" w:author="Likhita Sanapa Prabhakar" w:date="2017-09-08T02:15:00Z">
        <w:r w:rsidDel="00561041">
          <w:rPr>
            <w:noProof/>
          </w:rPr>
          <w:delText>Figure 2</w:delText>
        </w:r>
        <w:r w:rsidDel="00561041">
          <w:rPr>
            <w:noProof/>
          </w:rPr>
          <w:noBreakHyphen/>
          <w:delText>64: Twitter App</w:delText>
        </w:r>
        <w:r w:rsidDel="00561041">
          <w:rPr>
            <w:noProof/>
          </w:rPr>
          <w:tab/>
          <w:delText>36</w:delText>
        </w:r>
      </w:del>
    </w:p>
    <w:p w:rsidR="005810DE" w:rsidDel="00561041" w:rsidRDefault="005810DE">
      <w:pPr>
        <w:pStyle w:val="TableofFigures"/>
        <w:tabs>
          <w:tab w:val="right" w:leader="dot" w:pos="9350"/>
        </w:tabs>
        <w:rPr>
          <w:del w:id="713" w:author="Likhita Sanapa Prabhakar" w:date="2017-09-08T02:15:00Z"/>
          <w:rFonts w:asciiTheme="minorHAnsi" w:eastAsiaTheme="minorEastAsia" w:hAnsiTheme="minorHAnsi"/>
          <w:noProof/>
        </w:rPr>
      </w:pPr>
      <w:del w:id="714" w:author="Likhita Sanapa Prabhakar" w:date="2017-09-08T02:15:00Z">
        <w:r w:rsidDel="00561041">
          <w:rPr>
            <w:noProof/>
          </w:rPr>
          <w:delText>Figure 2</w:delText>
        </w:r>
        <w:r w:rsidDel="00561041">
          <w:rPr>
            <w:noProof/>
          </w:rPr>
          <w:noBreakHyphen/>
          <w:delText>65: Creating Twitter Application</w:delText>
        </w:r>
        <w:r w:rsidDel="00561041">
          <w:rPr>
            <w:noProof/>
          </w:rPr>
          <w:tab/>
          <w:delText>36</w:delText>
        </w:r>
      </w:del>
    </w:p>
    <w:p w:rsidR="005810DE" w:rsidDel="00561041" w:rsidRDefault="005810DE">
      <w:pPr>
        <w:pStyle w:val="TableofFigures"/>
        <w:tabs>
          <w:tab w:val="right" w:leader="dot" w:pos="9350"/>
        </w:tabs>
        <w:rPr>
          <w:del w:id="715" w:author="Likhita Sanapa Prabhakar" w:date="2017-09-08T02:15:00Z"/>
          <w:rFonts w:asciiTheme="minorHAnsi" w:eastAsiaTheme="minorEastAsia" w:hAnsiTheme="minorHAnsi"/>
          <w:noProof/>
        </w:rPr>
      </w:pPr>
      <w:del w:id="716" w:author="Likhita Sanapa Prabhakar" w:date="2017-09-08T02:15:00Z">
        <w:r w:rsidDel="00561041">
          <w:rPr>
            <w:noProof/>
          </w:rPr>
          <w:delText>Figure 2</w:delText>
        </w:r>
        <w:r w:rsidDel="00561041">
          <w:rPr>
            <w:noProof/>
          </w:rPr>
          <w:noBreakHyphen/>
          <w:delText>66: Running the Storm Job</w:delText>
        </w:r>
        <w:r w:rsidDel="00561041">
          <w:rPr>
            <w:noProof/>
          </w:rPr>
          <w:tab/>
          <w:delText>37</w:delText>
        </w:r>
      </w:del>
    </w:p>
    <w:p w:rsidR="005810DE" w:rsidDel="00561041" w:rsidRDefault="005810DE">
      <w:pPr>
        <w:pStyle w:val="TableofFigures"/>
        <w:tabs>
          <w:tab w:val="right" w:leader="dot" w:pos="9350"/>
        </w:tabs>
        <w:rPr>
          <w:del w:id="717" w:author="Likhita Sanapa Prabhakar" w:date="2017-09-08T02:15:00Z"/>
          <w:rFonts w:asciiTheme="minorHAnsi" w:eastAsiaTheme="minorEastAsia" w:hAnsiTheme="minorHAnsi"/>
          <w:noProof/>
        </w:rPr>
      </w:pPr>
      <w:del w:id="718" w:author="Likhita Sanapa Prabhakar" w:date="2017-09-08T02:15:00Z">
        <w:r w:rsidDel="00561041">
          <w:rPr>
            <w:noProof/>
          </w:rPr>
          <w:delText>Figure 2</w:delText>
        </w:r>
        <w:r w:rsidDel="00561041">
          <w:rPr>
            <w:noProof/>
          </w:rPr>
          <w:noBreakHyphen/>
          <w:delText>67: Output of Twitter Streaming Data</w:delText>
        </w:r>
        <w:r w:rsidDel="00561041">
          <w:rPr>
            <w:noProof/>
          </w:rPr>
          <w:tab/>
          <w:delText>37</w:delText>
        </w:r>
      </w:del>
    </w:p>
    <w:p w:rsidR="005810DE" w:rsidDel="00561041" w:rsidRDefault="005810DE">
      <w:pPr>
        <w:pStyle w:val="TableofFigures"/>
        <w:tabs>
          <w:tab w:val="right" w:leader="dot" w:pos="9350"/>
        </w:tabs>
        <w:rPr>
          <w:del w:id="719" w:author="Likhita Sanapa Prabhakar" w:date="2017-09-08T02:15:00Z"/>
          <w:rFonts w:asciiTheme="minorHAnsi" w:eastAsiaTheme="minorEastAsia" w:hAnsiTheme="minorHAnsi"/>
          <w:noProof/>
        </w:rPr>
      </w:pPr>
      <w:del w:id="720" w:author="Likhita Sanapa Prabhakar" w:date="2017-09-08T02:15:00Z">
        <w:r w:rsidDel="00561041">
          <w:rPr>
            <w:noProof/>
          </w:rPr>
          <w:delText>Figure 2</w:delText>
        </w:r>
        <w:r w:rsidDel="00561041">
          <w:rPr>
            <w:noProof/>
          </w:rPr>
          <w:noBreakHyphen/>
          <w:delText>68: Twitter Data on Kibana</w:delText>
        </w:r>
        <w:r w:rsidDel="00561041">
          <w:rPr>
            <w:noProof/>
          </w:rPr>
          <w:tab/>
          <w:delText>38</w:delText>
        </w:r>
      </w:del>
    </w:p>
    <w:p w:rsidR="005810DE" w:rsidDel="00561041" w:rsidRDefault="005810DE">
      <w:pPr>
        <w:pStyle w:val="TableofFigures"/>
        <w:tabs>
          <w:tab w:val="right" w:leader="dot" w:pos="9350"/>
        </w:tabs>
        <w:rPr>
          <w:del w:id="721" w:author="Likhita Sanapa Prabhakar" w:date="2017-09-08T02:15:00Z"/>
          <w:rFonts w:asciiTheme="minorHAnsi" w:eastAsiaTheme="minorEastAsia" w:hAnsiTheme="minorHAnsi"/>
          <w:noProof/>
        </w:rPr>
      </w:pPr>
      <w:del w:id="722" w:author="Likhita Sanapa Prabhakar" w:date="2017-09-08T02:15:00Z">
        <w:r w:rsidDel="00561041">
          <w:rPr>
            <w:noProof/>
          </w:rPr>
          <w:delText>Figure 2</w:delText>
        </w:r>
        <w:r w:rsidDel="00561041">
          <w:rPr>
            <w:noProof/>
          </w:rPr>
          <w:noBreakHyphen/>
          <w:delText>69: Pig Installation</w:delText>
        </w:r>
        <w:r w:rsidDel="00561041">
          <w:rPr>
            <w:noProof/>
          </w:rPr>
          <w:tab/>
          <w:delText>39</w:delText>
        </w:r>
      </w:del>
    </w:p>
    <w:p w:rsidR="005810DE" w:rsidDel="00561041" w:rsidRDefault="005810DE">
      <w:pPr>
        <w:pStyle w:val="TableofFigures"/>
        <w:tabs>
          <w:tab w:val="right" w:leader="dot" w:pos="9350"/>
        </w:tabs>
        <w:rPr>
          <w:del w:id="723" w:author="Likhita Sanapa Prabhakar" w:date="2017-09-08T02:15:00Z"/>
          <w:rFonts w:asciiTheme="minorHAnsi" w:eastAsiaTheme="minorEastAsia" w:hAnsiTheme="minorHAnsi"/>
          <w:noProof/>
        </w:rPr>
      </w:pPr>
      <w:del w:id="724" w:author="Likhita Sanapa Prabhakar" w:date="2017-09-08T02:15:00Z">
        <w:r w:rsidDel="00561041">
          <w:rPr>
            <w:noProof/>
          </w:rPr>
          <w:delText>Figure 2</w:delText>
        </w:r>
        <w:r w:rsidDel="00561041">
          <w:rPr>
            <w:noProof/>
          </w:rPr>
          <w:noBreakHyphen/>
          <w:delText>70: Grunt Shell</w:delText>
        </w:r>
        <w:r w:rsidDel="00561041">
          <w:rPr>
            <w:noProof/>
          </w:rPr>
          <w:tab/>
          <w:delText>39</w:delText>
        </w:r>
      </w:del>
    </w:p>
    <w:p w:rsidR="005810DE" w:rsidDel="00561041" w:rsidRDefault="005810DE">
      <w:pPr>
        <w:pStyle w:val="TableofFigures"/>
        <w:tabs>
          <w:tab w:val="right" w:leader="dot" w:pos="9350"/>
        </w:tabs>
        <w:rPr>
          <w:del w:id="725" w:author="Likhita Sanapa Prabhakar" w:date="2017-09-08T02:15:00Z"/>
          <w:rFonts w:asciiTheme="minorHAnsi" w:eastAsiaTheme="minorEastAsia" w:hAnsiTheme="minorHAnsi"/>
          <w:noProof/>
        </w:rPr>
      </w:pPr>
      <w:del w:id="726" w:author="Likhita Sanapa Prabhakar" w:date="2017-09-08T02:15:00Z">
        <w:r w:rsidDel="00561041">
          <w:rPr>
            <w:noProof/>
          </w:rPr>
          <w:delText>Figure 2</w:delText>
        </w:r>
        <w:r w:rsidDel="00561041">
          <w:rPr>
            <w:noProof/>
          </w:rPr>
          <w:noBreakHyphen/>
          <w:delText>71: Installing ES-Hadoop Jar File</w:delText>
        </w:r>
        <w:r w:rsidDel="00561041">
          <w:rPr>
            <w:noProof/>
          </w:rPr>
          <w:tab/>
          <w:delText>40</w:delText>
        </w:r>
      </w:del>
    </w:p>
    <w:p w:rsidR="005810DE" w:rsidDel="00561041" w:rsidRDefault="005810DE">
      <w:pPr>
        <w:pStyle w:val="TableofFigures"/>
        <w:tabs>
          <w:tab w:val="right" w:leader="dot" w:pos="9350"/>
        </w:tabs>
        <w:rPr>
          <w:del w:id="727" w:author="Likhita Sanapa Prabhakar" w:date="2017-09-08T02:15:00Z"/>
          <w:rFonts w:asciiTheme="minorHAnsi" w:eastAsiaTheme="minorEastAsia" w:hAnsiTheme="minorHAnsi"/>
          <w:noProof/>
        </w:rPr>
      </w:pPr>
      <w:del w:id="728" w:author="Likhita Sanapa Prabhakar" w:date="2017-09-08T02:15:00Z">
        <w:r w:rsidDel="00561041">
          <w:rPr>
            <w:noProof/>
          </w:rPr>
          <w:delText>Figure 2</w:delText>
        </w:r>
        <w:r w:rsidDel="00561041">
          <w:rPr>
            <w:noProof/>
          </w:rPr>
          <w:noBreakHyphen/>
          <w:delText>72: Loading Crime Data to Elasticsearch Index</w:delText>
        </w:r>
        <w:r w:rsidDel="00561041">
          <w:rPr>
            <w:noProof/>
          </w:rPr>
          <w:tab/>
          <w:delText>41</w:delText>
        </w:r>
      </w:del>
    </w:p>
    <w:p w:rsidR="005810DE" w:rsidDel="00561041" w:rsidRDefault="005810DE">
      <w:pPr>
        <w:pStyle w:val="TableofFigures"/>
        <w:tabs>
          <w:tab w:val="right" w:leader="dot" w:pos="9350"/>
        </w:tabs>
        <w:rPr>
          <w:del w:id="729" w:author="Likhita Sanapa Prabhakar" w:date="2017-09-08T02:15:00Z"/>
          <w:rFonts w:asciiTheme="minorHAnsi" w:eastAsiaTheme="minorEastAsia" w:hAnsiTheme="minorHAnsi"/>
          <w:noProof/>
        </w:rPr>
      </w:pPr>
      <w:del w:id="730" w:author="Likhita Sanapa Prabhakar" w:date="2017-09-08T02:15:00Z">
        <w:r w:rsidDel="00561041">
          <w:rPr>
            <w:noProof/>
          </w:rPr>
          <w:delText>Figure 2</w:delText>
        </w:r>
        <w:r w:rsidDel="00561041">
          <w:rPr>
            <w:noProof/>
          </w:rPr>
          <w:noBreakHyphen/>
          <w:delText>73: Results of Crime Data</w:delText>
        </w:r>
        <w:r w:rsidDel="00561041">
          <w:rPr>
            <w:noProof/>
          </w:rPr>
          <w:tab/>
          <w:delText>41</w:delText>
        </w:r>
      </w:del>
    </w:p>
    <w:p w:rsidR="005810DE" w:rsidDel="00561041" w:rsidRDefault="005810DE">
      <w:pPr>
        <w:pStyle w:val="TableofFigures"/>
        <w:tabs>
          <w:tab w:val="right" w:leader="dot" w:pos="9350"/>
        </w:tabs>
        <w:rPr>
          <w:del w:id="731" w:author="Likhita Sanapa Prabhakar" w:date="2017-09-08T02:15:00Z"/>
          <w:rFonts w:asciiTheme="minorHAnsi" w:eastAsiaTheme="minorEastAsia" w:hAnsiTheme="minorHAnsi"/>
          <w:noProof/>
        </w:rPr>
      </w:pPr>
      <w:del w:id="732" w:author="Likhita Sanapa Prabhakar" w:date="2017-09-08T02:15:00Z">
        <w:r w:rsidDel="00561041">
          <w:rPr>
            <w:noProof/>
          </w:rPr>
          <w:delText>Figure 2</w:delText>
        </w:r>
        <w:r w:rsidDel="00561041">
          <w:rPr>
            <w:noProof/>
          </w:rPr>
          <w:noBreakHyphen/>
          <w:delText>74: Reading Data from Elasticsearch</w:delText>
        </w:r>
        <w:r w:rsidDel="00561041">
          <w:rPr>
            <w:noProof/>
          </w:rPr>
          <w:tab/>
          <w:delText>41</w:delText>
        </w:r>
      </w:del>
    </w:p>
    <w:p w:rsidR="005810DE" w:rsidDel="00561041" w:rsidRDefault="005810DE">
      <w:pPr>
        <w:pStyle w:val="TableofFigures"/>
        <w:tabs>
          <w:tab w:val="right" w:leader="dot" w:pos="9350"/>
        </w:tabs>
        <w:rPr>
          <w:del w:id="733" w:author="Likhita Sanapa Prabhakar" w:date="2017-09-08T02:15:00Z"/>
          <w:rFonts w:asciiTheme="minorHAnsi" w:eastAsiaTheme="minorEastAsia" w:hAnsiTheme="minorHAnsi"/>
          <w:noProof/>
        </w:rPr>
      </w:pPr>
      <w:del w:id="734" w:author="Likhita Sanapa Prabhakar" w:date="2017-09-08T02:15:00Z">
        <w:r w:rsidDel="00561041">
          <w:rPr>
            <w:noProof/>
          </w:rPr>
          <w:delText>Figure 2</w:delText>
        </w:r>
        <w:r w:rsidDel="00561041">
          <w:rPr>
            <w:noProof/>
          </w:rPr>
          <w:noBreakHyphen/>
          <w:delText>75: Results in Elasticsearch</w:delText>
        </w:r>
        <w:r w:rsidDel="00561041">
          <w:rPr>
            <w:noProof/>
          </w:rPr>
          <w:tab/>
          <w:delText>42</w:delText>
        </w:r>
      </w:del>
    </w:p>
    <w:p w:rsidR="005810DE" w:rsidDel="00561041" w:rsidRDefault="005810DE">
      <w:pPr>
        <w:pStyle w:val="TableofFigures"/>
        <w:tabs>
          <w:tab w:val="right" w:leader="dot" w:pos="9350"/>
        </w:tabs>
        <w:rPr>
          <w:del w:id="735" w:author="Likhita Sanapa Prabhakar" w:date="2017-09-08T02:15:00Z"/>
          <w:rFonts w:asciiTheme="minorHAnsi" w:eastAsiaTheme="minorEastAsia" w:hAnsiTheme="minorHAnsi"/>
          <w:noProof/>
        </w:rPr>
      </w:pPr>
      <w:del w:id="736" w:author="Likhita Sanapa Prabhakar" w:date="2017-09-08T02:15:00Z">
        <w:r w:rsidDel="00561041">
          <w:rPr>
            <w:noProof/>
          </w:rPr>
          <w:delText>Figure 2</w:delText>
        </w:r>
        <w:r w:rsidDel="00561041">
          <w:rPr>
            <w:noProof/>
          </w:rPr>
          <w:noBreakHyphen/>
          <w:delText>76: Hive Installation</w:delText>
        </w:r>
        <w:r w:rsidDel="00561041">
          <w:rPr>
            <w:noProof/>
          </w:rPr>
          <w:tab/>
          <w:delText>42</w:delText>
        </w:r>
      </w:del>
    </w:p>
    <w:p w:rsidR="005810DE" w:rsidDel="00561041" w:rsidRDefault="005810DE">
      <w:pPr>
        <w:pStyle w:val="TableofFigures"/>
        <w:tabs>
          <w:tab w:val="right" w:leader="dot" w:pos="9350"/>
        </w:tabs>
        <w:rPr>
          <w:del w:id="737" w:author="Likhita Sanapa Prabhakar" w:date="2017-09-08T02:15:00Z"/>
          <w:rFonts w:asciiTheme="minorHAnsi" w:eastAsiaTheme="minorEastAsia" w:hAnsiTheme="minorHAnsi"/>
          <w:noProof/>
        </w:rPr>
      </w:pPr>
      <w:del w:id="738" w:author="Likhita Sanapa Prabhakar" w:date="2017-09-08T02:15:00Z">
        <w:r w:rsidDel="00561041">
          <w:rPr>
            <w:noProof/>
          </w:rPr>
          <w:delText>Figure 2</w:delText>
        </w:r>
        <w:r w:rsidDel="00561041">
          <w:rPr>
            <w:noProof/>
          </w:rPr>
          <w:noBreakHyphen/>
          <w:delText>77: Hive Console</w:delText>
        </w:r>
        <w:r w:rsidDel="00561041">
          <w:rPr>
            <w:noProof/>
          </w:rPr>
          <w:tab/>
          <w:delText>43</w:delText>
        </w:r>
      </w:del>
    </w:p>
    <w:p w:rsidR="005810DE" w:rsidDel="00561041" w:rsidRDefault="005810DE">
      <w:pPr>
        <w:pStyle w:val="TableofFigures"/>
        <w:tabs>
          <w:tab w:val="right" w:leader="dot" w:pos="9350"/>
        </w:tabs>
        <w:rPr>
          <w:del w:id="739" w:author="Likhita Sanapa Prabhakar" w:date="2017-09-08T02:15:00Z"/>
          <w:rFonts w:asciiTheme="minorHAnsi" w:eastAsiaTheme="minorEastAsia" w:hAnsiTheme="minorHAnsi"/>
          <w:noProof/>
        </w:rPr>
      </w:pPr>
      <w:del w:id="740" w:author="Likhita Sanapa Prabhakar" w:date="2017-09-08T02:15:00Z">
        <w:r w:rsidDel="00561041">
          <w:rPr>
            <w:noProof/>
          </w:rPr>
          <w:delText>Figure 2</w:delText>
        </w:r>
        <w:r w:rsidDel="00561041">
          <w:rPr>
            <w:noProof/>
          </w:rPr>
          <w:noBreakHyphen/>
          <w:delText>78: Creating Table in Hive</w:delText>
        </w:r>
        <w:r w:rsidDel="00561041">
          <w:rPr>
            <w:noProof/>
          </w:rPr>
          <w:tab/>
          <w:delText>43</w:delText>
        </w:r>
      </w:del>
    </w:p>
    <w:p w:rsidR="005810DE" w:rsidDel="00561041" w:rsidRDefault="005810DE">
      <w:pPr>
        <w:pStyle w:val="TableofFigures"/>
        <w:tabs>
          <w:tab w:val="right" w:leader="dot" w:pos="9350"/>
        </w:tabs>
        <w:rPr>
          <w:del w:id="741" w:author="Likhita Sanapa Prabhakar" w:date="2017-09-08T02:15:00Z"/>
          <w:rFonts w:asciiTheme="minorHAnsi" w:eastAsiaTheme="minorEastAsia" w:hAnsiTheme="minorHAnsi"/>
          <w:noProof/>
        </w:rPr>
      </w:pPr>
      <w:del w:id="742" w:author="Likhita Sanapa Prabhakar" w:date="2017-09-08T02:15:00Z">
        <w:r w:rsidDel="00561041">
          <w:rPr>
            <w:noProof/>
          </w:rPr>
          <w:delText>Figure 2</w:delText>
        </w:r>
        <w:r w:rsidDel="00561041">
          <w:rPr>
            <w:noProof/>
          </w:rPr>
          <w:noBreakHyphen/>
          <w:delText>79: Target Table</w:delText>
        </w:r>
        <w:r w:rsidDel="00561041">
          <w:rPr>
            <w:noProof/>
          </w:rPr>
          <w:tab/>
          <w:delText>44</w:delText>
        </w:r>
      </w:del>
    </w:p>
    <w:p w:rsidR="005810DE" w:rsidDel="00561041" w:rsidRDefault="005810DE">
      <w:pPr>
        <w:pStyle w:val="TableofFigures"/>
        <w:tabs>
          <w:tab w:val="right" w:leader="dot" w:pos="9350"/>
        </w:tabs>
        <w:rPr>
          <w:del w:id="743" w:author="Likhita Sanapa Prabhakar" w:date="2017-09-08T02:15:00Z"/>
          <w:rFonts w:asciiTheme="minorHAnsi" w:eastAsiaTheme="minorEastAsia" w:hAnsiTheme="minorHAnsi"/>
          <w:noProof/>
        </w:rPr>
      </w:pPr>
      <w:del w:id="744" w:author="Likhita Sanapa Prabhakar" w:date="2017-09-08T02:15:00Z">
        <w:r w:rsidDel="00561041">
          <w:rPr>
            <w:noProof/>
          </w:rPr>
          <w:delText>Figure 2</w:delText>
        </w:r>
        <w:r w:rsidDel="00561041">
          <w:rPr>
            <w:noProof/>
          </w:rPr>
          <w:noBreakHyphen/>
          <w:delText>80: Inserting Data Into Crimes Table</w:delText>
        </w:r>
        <w:r w:rsidDel="00561041">
          <w:rPr>
            <w:noProof/>
          </w:rPr>
          <w:tab/>
          <w:delText>44</w:delText>
        </w:r>
      </w:del>
    </w:p>
    <w:p w:rsidR="005810DE" w:rsidDel="00561041" w:rsidRDefault="005810DE">
      <w:pPr>
        <w:pStyle w:val="TableofFigures"/>
        <w:tabs>
          <w:tab w:val="right" w:leader="dot" w:pos="9350"/>
        </w:tabs>
        <w:rPr>
          <w:del w:id="745" w:author="Likhita Sanapa Prabhakar" w:date="2017-09-08T02:15:00Z"/>
          <w:rFonts w:asciiTheme="minorHAnsi" w:eastAsiaTheme="minorEastAsia" w:hAnsiTheme="minorHAnsi"/>
          <w:noProof/>
        </w:rPr>
      </w:pPr>
      <w:del w:id="746" w:author="Likhita Sanapa Prabhakar" w:date="2017-09-08T02:15:00Z">
        <w:r w:rsidDel="00561041">
          <w:rPr>
            <w:noProof/>
          </w:rPr>
          <w:delText>Figure 2</w:delText>
        </w:r>
        <w:r w:rsidDel="00561041">
          <w:rPr>
            <w:noProof/>
          </w:rPr>
          <w:noBreakHyphen/>
          <w:delText>81: Creating Hive Table for theft_crimes</w:delText>
        </w:r>
        <w:r w:rsidDel="00561041">
          <w:rPr>
            <w:noProof/>
          </w:rPr>
          <w:tab/>
          <w:delText>45</w:delText>
        </w:r>
      </w:del>
    </w:p>
    <w:p w:rsidR="005810DE" w:rsidDel="00561041" w:rsidRDefault="005810DE">
      <w:pPr>
        <w:pStyle w:val="TableofFigures"/>
        <w:tabs>
          <w:tab w:val="right" w:leader="dot" w:pos="9350"/>
        </w:tabs>
        <w:rPr>
          <w:del w:id="747" w:author="Likhita Sanapa Prabhakar" w:date="2017-09-08T02:15:00Z"/>
          <w:rFonts w:asciiTheme="minorHAnsi" w:eastAsiaTheme="minorEastAsia" w:hAnsiTheme="minorHAnsi"/>
          <w:noProof/>
        </w:rPr>
      </w:pPr>
      <w:del w:id="748" w:author="Likhita Sanapa Prabhakar" w:date="2017-09-08T02:15:00Z">
        <w:r w:rsidDel="00561041">
          <w:rPr>
            <w:noProof/>
          </w:rPr>
          <w:delText>Figure 2</w:delText>
        </w:r>
        <w:r w:rsidDel="00561041">
          <w:rPr>
            <w:noProof/>
          </w:rPr>
          <w:noBreakHyphen/>
          <w:delText>82: Results from the Requested Query</w:delText>
        </w:r>
        <w:r w:rsidDel="00561041">
          <w:rPr>
            <w:noProof/>
          </w:rPr>
          <w:tab/>
          <w:delText>45</w:delText>
        </w:r>
      </w:del>
    </w:p>
    <w:p w:rsidR="005810DE" w:rsidDel="00561041" w:rsidRDefault="005810DE">
      <w:pPr>
        <w:pStyle w:val="TableofFigures"/>
        <w:tabs>
          <w:tab w:val="right" w:leader="dot" w:pos="9350"/>
        </w:tabs>
        <w:rPr>
          <w:del w:id="749" w:author="Likhita Sanapa Prabhakar" w:date="2017-09-08T02:15:00Z"/>
          <w:rFonts w:asciiTheme="minorHAnsi" w:eastAsiaTheme="minorEastAsia" w:hAnsiTheme="minorHAnsi"/>
          <w:noProof/>
        </w:rPr>
      </w:pPr>
      <w:del w:id="750" w:author="Likhita Sanapa Prabhakar" w:date="2017-09-08T02:15:00Z">
        <w:r w:rsidDel="00561041">
          <w:rPr>
            <w:noProof/>
          </w:rPr>
          <w:delText>Figure 3</w:delText>
        </w:r>
        <w:r w:rsidDel="00561041">
          <w:rPr>
            <w:noProof/>
          </w:rPr>
          <w:noBreakHyphen/>
          <w:delText>1: Creating AWS Account</w:delText>
        </w:r>
        <w:r w:rsidDel="00561041">
          <w:rPr>
            <w:noProof/>
          </w:rPr>
          <w:tab/>
          <w:delText>47</w:delText>
        </w:r>
      </w:del>
    </w:p>
    <w:p w:rsidR="005810DE" w:rsidDel="00561041" w:rsidRDefault="005810DE">
      <w:pPr>
        <w:pStyle w:val="TableofFigures"/>
        <w:tabs>
          <w:tab w:val="right" w:leader="dot" w:pos="9350"/>
        </w:tabs>
        <w:rPr>
          <w:del w:id="751" w:author="Likhita Sanapa Prabhakar" w:date="2017-09-08T02:15:00Z"/>
          <w:rFonts w:asciiTheme="minorHAnsi" w:eastAsiaTheme="minorEastAsia" w:hAnsiTheme="minorHAnsi"/>
          <w:noProof/>
        </w:rPr>
      </w:pPr>
      <w:del w:id="752" w:author="Likhita Sanapa Prabhakar" w:date="2017-09-08T02:15:00Z">
        <w:r w:rsidDel="00561041">
          <w:rPr>
            <w:noProof/>
          </w:rPr>
          <w:delText>Figure 3</w:delText>
        </w:r>
        <w:r w:rsidDel="00561041">
          <w:rPr>
            <w:noProof/>
          </w:rPr>
          <w:noBreakHyphen/>
          <w:delText>2: Data Analytics Architecture in AWS</w:delText>
        </w:r>
        <w:r w:rsidDel="00561041">
          <w:rPr>
            <w:noProof/>
          </w:rPr>
          <w:tab/>
          <w:delText>48</w:delText>
        </w:r>
      </w:del>
    </w:p>
    <w:p w:rsidR="005810DE" w:rsidDel="00561041" w:rsidRDefault="005810DE">
      <w:pPr>
        <w:pStyle w:val="TableofFigures"/>
        <w:tabs>
          <w:tab w:val="right" w:leader="dot" w:pos="9350"/>
        </w:tabs>
        <w:rPr>
          <w:del w:id="753" w:author="Likhita Sanapa Prabhakar" w:date="2017-09-08T02:15:00Z"/>
          <w:rFonts w:asciiTheme="minorHAnsi" w:eastAsiaTheme="minorEastAsia" w:hAnsiTheme="minorHAnsi"/>
          <w:noProof/>
        </w:rPr>
      </w:pPr>
      <w:del w:id="754" w:author="Likhita Sanapa Prabhakar" w:date="2017-09-08T02:15:00Z">
        <w:r w:rsidDel="00561041">
          <w:rPr>
            <w:noProof/>
          </w:rPr>
          <w:delText>Figure 3</w:delText>
        </w:r>
        <w:r w:rsidDel="00561041">
          <w:rPr>
            <w:noProof/>
          </w:rPr>
          <w:noBreakHyphen/>
          <w:delText>3: Creating IAM User</w:delText>
        </w:r>
        <w:r w:rsidDel="00561041">
          <w:rPr>
            <w:noProof/>
          </w:rPr>
          <w:tab/>
          <w:delText>48</w:delText>
        </w:r>
      </w:del>
    </w:p>
    <w:p w:rsidR="005810DE" w:rsidDel="00561041" w:rsidRDefault="005810DE">
      <w:pPr>
        <w:pStyle w:val="TableofFigures"/>
        <w:tabs>
          <w:tab w:val="right" w:leader="dot" w:pos="9350"/>
        </w:tabs>
        <w:rPr>
          <w:del w:id="755" w:author="Likhita Sanapa Prabhakar" w:date="2017-09-08T02:15:00Z"/>
          <w:rFonts w:asciiTheme="minorHAnsi" w:eastAsiaTheme="minorEastAsia" w:hAnsiTheme="minorHAnsi"/>
          <w:noProof/>
        </w:rPr>
      </w:pPr>
      <w:del w:id="756" w:author="Likhita Sanapa Prabhakar" w:date="2017-09-08T02:15:00Z">
        <w:r w:rsidDel="00561041">
          <w:rPr>
            <w:noProof/>
          </w:rPr>
          <w:delText>Figure 3</w:delText>
        </w:r>
        <w:r w:rsidDel="00561041">
          <w:rPr>
            <w:noProof/>
          </w:rPr>
          <w:noBreakHyphen/>
          <w:delText>4: Creating IAM Group</w:delText>
        </w:r>
        <w:r w:rsidDel="00561041">
          <w:rPr>
            <w:noProof/>
          </w:rPr>
          <w:tab/>
          <w:delText>49</w:delText>
        </w:r>
      </w:del>
    </w:p>
    <w:p w:rsidR="005810DE" w:rsidDel="00561041" w:rsidRDefault="005810DE">
      <w:pPr>
        <w:pStyle w:val="TableofFigures"/>
        <w:tabs>
          <w:tab w:val="right" w:leader="dot" w:pos="9350"/>
        </w:tabs>
        <w:rPr>
          <w:del w:id="757" w:author="Likhita Sanapa Prabhakar" w:date="2017-09-08T02:15:00Z"/>
          <w:rFonts w:asciiTheme="minorHAnsi" w:eastAsiaTheme="minorEastAsia" w:hAnsiTheme="minorHAnsi"/>
          <w:noProof/>
        </w:rPr>
      </w:pPr>
      <w:del w:id="758" w:author="Likhita Sanapa Prabhakar" w:date="2017-09-08T02:15:00Z">
        <w:r w:rsidDel="00561041">
          <w:rPr>
            <w:noProof/>
          </w:rPr>
          <w:delText>Figure 3</w:delText>
        </w:r>
        <w:r w:rsidDel="00561041">
          <w:rPr>
            <w:noProof/>
          </w:rPr>
          <w:noBreakHyphen/>
          <w:delText>5: Creating Key Pair</w:delText>
        </w:r>
        <w:r w:rsidDel="00561041">
          <w:rPr>
            <w:noProof/>
          </w:rPr>
          <w:tab/>
          <w:delText>49</w:delText>
        </w:r>
      </w:del>
    </w:p>
    <w:p w:rsidR="005810DE" w:rsidDel="00561041" w:rsidRDefault="005810DE">
      <w:pPr>
        <w:pStyle w:val="TableofFigures"/>
        <w:tabs>
          <w:tab w:val="right" w:leader="dot" w:pos="9350"/>
        </w:tabs>
        <w:rPr>
          <w:del w:id="759" w:author="Likhita Sanapa Prabhakar" w:date="2017-09-08T02:15:00Z"/>
          <w:rFonts w:asciiTheme="minorHAnsi" w:eastAsiaTheme="minorEastAsia" w:hAnsiTheme="minorHAnsi"/>
          <w:noProof/>
        </w:rPr>
      </w:pPr>
      <w:del w:id="760" w:author="Likhita Sanapa Prabhakar" w:date="2017-09-08T02:15:00Z">
        <w:r w:rsidDel="00561041">
          <w:rPr>
            <w:noProof/>
          </w:rPr>
          <w:delText>Figure 3</w:delText>
        </w:r>
        <w:r w:rsidDel="00561041">
          <w:rPr>
            <w:noProof/>
          </w:rPr>
          <w:noBreakHyphen/>
          <w:delText>6: Private Key Pem File</w:delText>
        </w:r>
        <w:r w:rsidDel="00561041">
          <w:rPr>
            <w:noProof/>
          </w:rPr>
          <w:tab/>
          <w:delText>49</w:delText>
        </w:r>
      </w:del>
    </w:p>
    <w:p w:rsidR="005810DE" w:rsidDel="00561041" w:rsidRDefault="005810DE">
      <w:pPr>
        <w:pStyle w:val="TableofFigures"/>
        <w:tabs>
          <w:tab w:val="right" w:leader="dot" w:pos="9350"/>
        </w:tabs>
        <w:rPr>
          <w:del w:id="761" w:author="Likhita Sanapa Prabhakar" w:date="2017-09-08T02:15:00Z"/>
          <w:rFonts w:asciiTheme="minorHAnsi" w:eastAsiaTheme="minorEastAsia" w:hAnsiTheme="minorHAnsi"/>
          <w:noProof/>
        </w:rPr>
      </w:pPr>
      <w:del w:id="762" w:author="Likhita Sanapa Prabhakar" w:date="2017-09-08T02:15:00Z">
        <w:r w:rsidDel="00561041">
          <w:rPr>
            <w:noProof/>
          </w:rPr>
          <w:delText>Figure 3</w:delText>
        </w:r>
        <w:r w:rsidDel="00561041">
          <w:rPr>
            <w:noProof/>
          </w:rPr>
          <w:noBreakHyphen/>
          <w:delText>7: Creating Security Group</w:delText>
        </w:r>
        <w:r w:rsidDel="00561041">
          <w:rPr>
            <w:noProof/>
          </w:rPr>
          <w:tab/>
          <w:delText>50</w:delText>
        </w:r>
      </w:del>
    </w:p>
    <w:p w:rsidR="005810DE" w:rsidDel="00561041" w:rsidRDefault="005810DE">
      <w:pPr>
        <w:pStyle w:val="TableofFigures"/>
        <w:tabs>
          <w:tab w:val="right" w:leader="dot" w:pos="9350"/>
        </w:tabs>
        <w:rPr>
          <w:del w:id="763" w:author="Likhita Sanapa Prabhakar" w:date="2017-09-08T02:15:00Z"/>
          <w:rFonts w:asciiTheme="minorHAnsi" w:eastAsiaTheme="minorEastAsia" w:hAnsiTheme="minorHAnsi"/>
          <w:noProof/>
        </w:rPr>
      </w:pPr>
      <w:del w:id="764" w:author="Likhita Sanapa Prabhakar" w:date="2017-09-08T02:15:00Z">
        <w:r w:rsidDel="00561041">
          <w:rPr>
            <w:noProof/>
          </w:rPr>
          <w:delText>Figure 3</w:delText>
        </w:r>
        <w:r w:rsidDel="00561041">
          <w:rPr>
            <w:noProof/>
          </w:rPr>
          <w:noBreakHyphen/>
          <w:delText>8: Creating IAM Role</w:delText>
        </w:r>
        <w:r w:rsidDel="00561041">
          <w:rPr>
            <w:noProof/>
          </w:rPr>
          <w:tab/>
          <w:delText>50</w:delText>
        </w:r>
      </w:del>
    </w:p>
    <w:p w:rsidR="005810DE" w:rsidDel="00561041" w:rsidRDefault="005810DE">
      <w:pPr>
        <w:pStyle w:val="TableofFigures"/>
        <w:tabs>
          <w:tab w:val="right" w:leader="dot" w:pos="9350"/>
        </w:tabs>
        <w:rPr>
          <w:del w:id="765" w:author="Likhita Sanapa Prabhakar" w:date="2017-09-08T02:15:00Z"/>
          <w:rFonts w:asciiTheme="minorHAnsi" w:eastAsiaTheme="minorEastAsia" w:hAnsiTheme="minorHAnsi"/>
          <w:noProof/>
        </w:rPr>
      </w:pPr>
      <w:del w:id="766" w:author="Likhita Sanapa Prabhakar" w:date="2017-09-08T02:15:00Z">
        <w:r w:rsidDel="00561041">
          <w:rPr>
            <w:noProof/>
          </w:rPr>
          <w:delText>Figure 3</w:delText>
        </w:r>
        <w:r w:rsidDel="00561041">
          <w:rPr>
            <w:noProof/>
          </w:rPr>
          <w:noBreakHyphen/>
          <w:delText>9: Choosing the Key Pair</w:delText>
        </w:r>
        <w:r w:rsidDel="00561041">
          <w:rPr>
            <w:noProof/>
          </w:rPr>
          <w:tab/>
          <w:delText>51</w:delText>
        </w:r>
      </w:del>
    </w:p>
    <w:p w:rsidR="005810DE" w:rsidDel="00561041" w:rsidRDefault="005810DE">
      <w:pPr>
        <w:pStyle w:val="TableofFigures"/>
        <w:tabs>
          <w:tab w:val="right" w:leader="dot" w:pos="9350"/>
        </w:tabs>
        <w:rPr>
          <w:del w:id="767" w:author="Likhita Sanapa Prabhakar" w:date="2017-09-08T02:15:00Z"/>
          <w:rFonts w:asciiTheme="minorHAnsi" w:eastAsiaTheme="minorEastAsia" w:hAnsiTheme="minorHAnsi"/>
          <w:noProof/>
        </w:rPr>
      </w:pPr>
      <w:del w:id="768" w:author="Likhita Sanapa Prabhakar" w:date="2017-09-08T02:15:00Z">
        <w:r w:rsidDel="00561041">
          <w:rPr>
            <w:noProof/>
          </w:rPr>
          <w:delText>Figure 3</w:delText>
        </w:r>
        <w:r w:rsidDel="00561041">
          <w:rPr>
            <w:noProof/>
          </w:rPr>
          <w:noBreakHyphen/>
          <w:delText>10: PuTTY Configuration: Session</w:delText>
        </w:r>
        <w:r w:rsidDel="00561041">
          <w:rPr>
            <w:noProof/>
          </w:rPr>
          <w:tab/>
          <w:delText>51</w:delText>
        </w:r>
      </w:del>
    </w:p>
    <w:p w:rsidR="005810DE" w:rsidDel="00561041" w:rsidRDefault="005810DE">
      <w:pPr>
        <w:pStyle w:val="TableofFigures"/>
        <w:tabs>
          <w:tab w:val="right" w:leader="dot" w:pos="9350"/>
        </w:tabs>
        <w:rPr>
          <w:del w:id="769" w:author="Likhita Sanapa Prabhakar" w:date="2017-09-08T02:15:00Z"/>
          <w:rFonts w:asciiTheme="minorHAnsi" w:eastAsiaTheme="minorEastAsia" w:hAnsiTheme="minorHAnsi"/>
          <w:noProof/>
        </w:rPr>
      </w:pPr>
      <w:del w:id="770" w:author="Likhita Sanapa Prabhakar" w:date="2017-09-08T02:15:00Z">
        <w:r w:rsidDel="00561041">
          <w:rPr>
            <w:noProof/>
          </w:rPr>
          <w:delText>Figure 3</w:delText>
        </w:r>
        <w:r w:rsidDel="00561041">
          <w:rPr>
            <w:noProof/>
          </w:rPr>
          <w:noBreakHyphen/>
          <w:delText>11: PuTTY Configuration: Authentication</w:delText>
        </w:r>
        <w:r w:rsidDel="00561041">
          <w:rPr>
            <w:noProof/>
          </w:rPr>
          <w:tab/>
          <w:delText>51</w:delText>
        </w:r>
      </w:del>
    </w:p>
    <w:p w:rsidR="005810DE" w:rsidDel="00561041" w:rsidRDefault="005810DE">
      <w:pPr>
        <w:pStyle w:val="TableofFigures"/>
        <w:tabs>
          <w:tab w:val="right" w:leader="dot" w:pos="9350"/>
        </w:tabs>
        <w:rPr>
          <w:del w:id="771" w:author="Likhita Sanapa Prabhakar" w:date="2017-09-08T02:15:00Z"/>
          <w:rFonts w:asciiTheme="minorHAnsi" w:eastAsiaTheme="minorEastAsia" w:hAnsiTheme="minorHAnsi"/>
          <w:noProof/>
        </w:rPr>
      </w:pPr>
      <w:del w:id="772" w:author="Likhita Sanapa Prabhakar" w:date="2017-09-08T02:15:00Z">
        <w:r w:rsidDel="00561041">
          <w:rPr>
            <w:noProof/>
          </w:rPr>
          <w:delText>Figure 3</w:delText>
        </w:r>
        <w:r w:rsidDel="00561041">
          <w:rPr>
            <w:noProof/>
          </w:rPr>
          <w:noBreakHyphen/>
          <w:delText>12: EC</w:delText>
        </w:r>
        <w:r w:rsidRPr="003D4A7D" w:rsidDel="00561041">
          <w:rPr>
            <w:noProof/>
            <w:vertAlign w:val="subscript"/>
          </w:rPr>
          <w:delText>2</w:delText>
        </w:r>
        <w:r w:rsidDel="00561041">
          <w:rPr>
            <w:noProof/>
          </w:rPr>
          <w:delText xml:space="preserve"> Console</w:delText>
        </w:r>
        <w:r w:rsidDel="00561041">
          <w:rPr>
            <w:noProof/>
          </w:rPr>
          <w:tab/>
          <w:delText>52</w:delText>
        </w:r>
      </w:del>
    </w:p>
    <w:p w:rsidR="005810DE" w:rsidDel="00561041" w:rsidRDefault="005810DE">
      <w:pPr>
        <w:pStyle w:val="TableofFigures"/>
        <w:tabs>
          <w:tab w:val="right" w:leader="dot" w:pos="9350"/>
        </w:tabs>
        <w:rPr>
          <w:del w:id="773" w:author="Likhita Sanapa Prabhakar" w:date="2017-09-08T02:15:00Z"/>
          <w:rFonts w:asciiTheme="minorHAnsi" w:eastAsiaTheme="minorEastAsia" w:hAnsiTheme="minorHAnsi"/>
          <w:noProof/>
        </w:rPr>
      </w:pPr>
      <w:del w:id="774" w:author="Likhita Sanapa Prabhakar" w:date="2017-09-08T02:15:00Z">
        <w:r w:rsidDel="00561041">
          <w:rPr>
            <w:noProof/>
          </w:rPr>
          <w:delText>Figure 3</w:delText>
        </w:r>
        <w:r w:rsidDel="00561041">
          <w:rPr>
            <w:noProof/>
          </w:rPr>
          <w:noBreakHyphen/>
          <w:delText>13: Python Code Snippet for Apache Access Logs</w:delText>
        </w:r>
        <w:r w:rsidDel="00561041">
          <w:rPr>
            <w:noProof/>
          </w:rPr>
          <w:tab/>
          <w:delText>52</w:delText>
        </w:r>
      </w:del>
    </w:p>
    <w:p w:rsidR="005810DE" w:rsidDel="00561041" w:rsidRDefault="005810DE">
      <w:pPr>
        <w:pStyle w:val="TableofFigures"/>
        <w:tabs>
          <w:tab w:val="right" w:leader="dot" w:pos="9350"/>
        </w:tabs>
        <w:rPr>
          <w:del w:id="775" w:author="Likhita Sanapa Prabhakar" w:date="2017-09-08T02:15:00Z"/>
          <w:rFonts w:asciiTheme="minorHAnsi" w:eastAsiaTheme="minorEastAsia" w:hAnsiTheme="minorHAnsi"/>
          <w:noProof/>
        </w:rPr>
      </w:pPr>
      <w:del w:id="776" w:author="Likhita Sanapa Prabhakar" w:date="2017-09-08T02:15:00Z">
        <w:r w:rsidDel="00561041">
          <w:rPr>
            <w:noProof/>
          </w:rPr>
          <w:delText>Figure 3</w:delText>
        </w:r>
        <w:r w:rsidDel="00561041">
          <w:rPr>
            <w:noProof/>
          </w:rPr>
          <w:noBreakHyphen/>
          <w:delText>14: Command to Run the Python Code</w:delText>
        </w:r>
        <w:r w:rsidDel="00561041">
          <w:rPr>
            <w:noProof/>
          </w:rPr>
          <w:tab/>
          <w:delText>52</w:delText>
        </w:r>
      </w:del>
    </w:p>
    <w:p w:rsidR="005810DE" w:rsidDel="00561041" w:rsidRDefault="005810DE">
      <w:pPr>
        <w:pStyle w:val="TableofFigures"/>
        <w:tabs>
          <w:tab w:val="right" w:leader="dot" w:pos="9350"/>
        </w:tabs>
        <w:rPr>
          <w:del w:id="777" w:author="Likhita Sanapa Prabhakar" w:date="2017-09-08T02:15:00Z"/>
          <w:rFonts w:asciiTheme="minorHAnsi" w:eastAsiaTheme="minorEastAsia" w:hAnsiTheme="minorHAnsi"/>
          <w:noProof/>
        </w:rPr>
      </w:pPr>
      <w:del w:id="778" w:author="Likhita Sanapa Prabhakar" w:date="2017-09-08T02:15:00Z">
        <w:r w:rsidDel="00561041">
          <w:rPr>
            <w:noProof/>
          </w:rPr>
          <w:delText>Figure 3</w:delText>
        </w:r>
        <w:r w:rsidDel="00561041">
          <w:rPr>
            <w:noProof/>
          </w:rPr>
          <w:noBreakHyphen/>
          <w:delText>15: Creating Kinesis Firehose Delivery Stream</w:delText>
        </w:r>
        <w:r w:rsidDel="00561041">
          <w:rPr>
            <w:noProof/>
          </w:rPr>
          <w:tab/>
          <w:delText>53</w:delText>
        </w:r>
      </w:del>
    </w:p>
    <w:p w:rsidR="005810DE" w:rsidDel="00561041" w:rsidRDefault="005810DE">
      <w:pPr>
        <w:pStyle w:val="TableofFigures"/>
        <w:tabs>
          <w:tab w:val="right" w:leader="dot" w:pos="9350"/>
        </w:tabs>
        <w:rPr>
          <w:del w:id="779" w:author="Likhita Sanapa Prabhakar" w:date="2017-09-08T02:15:00Z"/>
          <w:rFonts w:asciiTheme="minorHAnsi" w:eastAsiaTheme="minorEastAsia" w:hAnsiTheme="minorHAnsi"/>
          <w:noProof/>
        </w:rPr>
      </w:pPr>
      <w:del w:id="780" w:author="Likhita Sanapa Prabhakar" w:date="2017-09-08T02:15:00Z">
        <w:r w:rsidDel="00561041">
          <w:rPr>
            <w:noProof/>
          </w:rPr>
          <w:delText>Figure 3</w:delText>
        </w:r>
        <w:r w:rsidDel="00561041">
          <w:rPr>
            <w:noProof/>
          </w:rPr>
          <w:noBreakHyphen/>
          <w:delText>16: Creating S</w:delText>
        </w:r>
        <w:r w:rsidRPr="003D4A7D" w:rsidDel="00561041">
          <w:rPr>
            <w:noProof/>
            <w:vertAlign w:val="subscript"/>
          </w:rPr>
          <w:delText>3</w:delText>
        </w:r>
        <w:r w:rsidDel="00561041">
          <w:rPr>
            <w:noProof/>
          </w:rPr>
          <w:delText xml:space="preserve"> Bucket</w:delText>
        </w:r>
        <w:r w:rsidDel="00561041">
          <w:rPr>
            <w:noProof/>
          </w:rPr>
          <w:tab/>
          <w:delText>53</w:delText>
        </w:r>
      </w:del>
    </w:p>
    <w:p w:rsidR="005810DE" w:rsidDel="00561041" w:rsidRDefault="005810DE">
      <w:pPr>
        <w:pStyle w:val="TableofFigures"/>
        <w:tabs>
          <w:tab w:val="right" w:leader="dot" w:pos="9350"/>
        </w:tabs>
        <w:rPr>
          <w:del w:id="781" w:author="Likhita Sanapa Prabhakar" w:date="2017-09-08T02:15:00Z"/>
          <w:rFonts w:asciiTheme="minorHAnsi" w:eastAsiaTheme="minorEastAsia" w:hAnsiTheme="minorHAnsi"/>
          <w:noProof/>
        </w:rPr>
      </w:pPr>
      <w:del w:id="782" w:author="Likhita Sanapa Prabhakar" w:date="2017-09-08T02:15:00Z">
        <w:r w:rsidDel="00561041">
          <w:rPr>
            <w:noProof/>
          </w:rPr>
          <w:delText>Figure 3</w:delText>
        </w:r>
        <w:r w:rsidDel="00561041">
          <w:rPr>
            <w:noProof/>
          </w:rPr>
          <w:noBreakHyphen/>
          <w:delText>17: agent.json File</w:delText>
        </w:r>
        <w:r w:rsidDel="00561041">
          <w:rPr>
            <w:noProof/>
          </w:rPr>
          <w:tab/>
          <w:delText>54</w:delText>
        </w:r>
      </w:del>
    </w:p>
    <w:p w:rsidR="005810DE" w:rsidDel="00561041" w:rsidRDefault="005810DE">
      <w:pPr>
        <w:pStyle w:val="TableofFigures"/>
        <w:tabs>
          <w:tab w:val="right" w:leader="dot" w:pos="9350"/>
        </w:tabs>
        <w:rPr>
          <w:del w:id="783" w:author="Likhita Sanapa Prabhakar" w:date="2017-09-08T02:15:00Z"/>
          <w:rFonts w:asciiTheme="minorHAnsi" w:eastAsiaTheme="minorEastAsia" w:hAnsiTheme="minorHAnsi"/>
          <w:noProof/>
        </w:rPr>
      </w:pPr>
      <w:del w:id="784" w:author="Likhita Sanapa Prabhakar" w:date="2017-09-08T02:15:00Z">
        <w:r w:rsidDel="00561041">
          <w:rPr>
            <w:noProof/>
          </w:rPr>
          <w:delText>Figure 3</w:delText>
        </w:r>
        <w:r w:rsidDel="00561041">
          <w:rPr>
            <w:noProof/>
          </w:rPr>
          <w:noBreakHyphen/>
          <w:delText>18: Restarting aws-kinesis-agent</w:delText>
        </w:r>
        <w:r w:rsidDel="00561041">
          <w:rPr>
            <w:noProof/>
          </w:rPr>
          <w:tab/>
          <w:delText>54</w:delText>
        </w:r>
      </w:del>
    </w:p>
    <w:p w:rsidR="005810DE" w:rsidDel="00561041" w:rsidRDefault="005810DE">
      <w:pPr>
        <w:pStyle w:val="TableofFigures"/>
        <w:tabs>
          <w:tab w:val="right" w:leader="dot" w:pos="9350"/>
        </w:tabs>
        <w:rPr>
          <w:del w:id="785" w:author="Likhita Sanapa Prabhakar" w:date="2017-09-08T02:15:00Z"/>
          <w:rFonts w:asciiTheme="minorHAnsi" w:eastAsiaTheme="minorEastAsia" w:hAnsiTheme="minorHAnsi"/>
          <w:noProof/>
        </w:rPr>
      </w:pPr>
      <w:del w:id="786" w:author="Likhita Sanapa Prabhakar" w:date="2017-09-08T02:15:00Z">
        <w:r w:rsidDel="00561041">
          <w:rPr>
            <w:noProof/>
          </w:rPr>
          <w:delText>Figure 3</w:delText>
        </w:r>
        <w:r w:rsidDel="00561041">
          <w:rPr>
            <w:noProof/>
          </w:rPr>
          <w:noBreakHyphen/>
          <w:delText>19: Logs in S</w:delText>
        </w:r>
        <w:r w:rsidRPr="003D4A7D" w:rsidDel="00561041">
          <w:rPr>
            <w:noProof/>
            <w:vertAlign w:val="subscript"/>
          </w:rPr>
          <w:delText>3</w:delText>
        </w:r>
        <w:r w:rsidDel="00561041">
          <w:rPr>
            <w:noProof/>
          </w:rPr>
          <w:delText xml:space="preserve"> Bucket</w:delText>
        </w:r>
        <w:r w:rsidDel="00561041">
          <w:rPr>
            <w:noProof/>
          </w:rPr>
          <w:tab/>
          <w:delText>54</w:delText>
        </w:r>
      </w:del>
    </w:p>
    <w:p w:rsidR="005810DE" w:rsidDel="00561041" w:rsidRDefault="005810DE">
      <w:pPr>
        <w:pStyle w:val="TableofFigures"/>
        <w:tabs>
          <w:tab w:val="right" w:leader="dot" w:pos="9350"/>
        </w:tabs>
        <w:rPr>
          <w:del w:id="787" w:author="Likhita Sanapa Prabhakar" w:date="2017-09-08T02:15:00Z"/>
          <w:rFonts w:asciiTheme="minorHAnsi" w:eastAsiaTheme="minorEastAsia" w:hAnsiTheme="minorHAnsi"/>
          <w:noProof/>
        </w:rPr>
      </w:pPr>
      <w:del w:id="788" w:author="Likhita Sanapa Prabhakar" w:date="2017-09-08T02:15:00Z">
        <w:r w:rsidDel="00561041">
          <w:rPr>
            <w:noProof/>
          </w:rPr>
          <w:delText>Figure 3</w:delText>
        </w:r>
        <w:r w:rsidDel="00561041">
          <w:rPr>
            <w:noProof/>
          </w:rPr>
          <w:noBreakHyphen/>
          <w:delText>20: Data Monitoring from Firehose</w:delText>
        </w:r>
        <w:r w:rsidDel="00561041">
          <w:rPr>
            <w:noProof/>
          </w:rPr>
          <w:tab/>
          <w:delText>55</w:delText>
        </w:r>
      </w:del>
    </w:p>
    <w:p w:rsidR="005810DE" w:rsidDel="00561041" w:rsidRDefault="005810DE">
      <w:pPr>
        <w:pStyle w:val="TableofFigures"/>
        <w:tabs>
          <w:tab w:val="right" w:leader="dot" w:pos="9350"/>
        </w:tabs>
        <w:rPr>
          <w:del w:id="789" w:author="Likhita Sanapa Prabhakar" w:date="2017-09-08T02:15:00Z"/>
          <w:rFonts w:asciiTheme="minorHAnsi" w:eastAsiaTheme="minorEastAsia" w:hAnsiTheme="minorHAnsi"/>
          <w:noProof/>
        </w:rPr>
      </w:pPr>
      <w:del w:id="790" w:author="Likhita Sanapa Prabhakar" w:date="2017-09-08T02:15:00Z">
        <w:r w:rsidDel="00561041">
          <w:rPr>
            <w:noProof/>
          </w:rPr>
          <w:delText>Figure 3</w:delText>
        </w:r>
        <w:r w:rsidDel="00561041">
          <w:rPr>
            <w:noProof/>
          </w:rPr>
          <w:noBreakHyphen/>
          <w:delText>21: Creating Elasticsearch Domain</w:delText>
        </w:r>
        <w:r w:rsidDel="00561041">
          <w:rPr>
            <w:noProof/>
          </w:rPr>
          <w:tab/>
          <w:delText>55</w:delText>
        </w:r>
      </w:del>
    </w:p>
    <w:p w:rsidR="005810DE" w:rsidDel="00561041" w:rsidRDefault="005810DE">
      <w:pPr>
        <w:pStyle w:val="TableofFigures"/>
        <w:tabs>
          <w:tab w:val="right" w:leader="dot" w:pos="9350"/>
        </w:tabs>
        <w:rPr>
          <w:del w:id="791" w:author="Likhita Sanapa Prabhakar" w:date="2017-09-08T02:15:00Z"/>
          <w:rFonts w:asciiTheme="minorHAnsi" w:eastAsiaTheme="minorEastAsia" w:hAnsiTheme="minorHAnsi"/>
          <w:noProof/>
        </w:rPr>
      </w:pPr>
      <w:del w:id="792" w:author="Likhita Sanapa Prabhakar" w:date="2017-09-08T02:15:00Z">
        <w:r w:rsidDel="00561041">
          <w:rPr>
            <w:noProof/>
          </w:rPr>
          <w:delText>Figure 3</w:delText>
        </w:r>
        <w:r w:rsidDel="00561041">
          <w:rPr>
            <w:noProof/>
          </w:rPr>
          <w:noBreakHyphen/>
          <w:delText>22: Setting Up Access Policy</w:delText>
        </w:r>
        <w:r w:rsidDel="00561041">
          <w:rPr>
            <w:noProof/>
          </w:rPr>
          <w:tab/>
          <w:delText>56</w:delText>
        </w:r>
      </w:del>
    </w:p>
    <w:p w:rsidR="005810DE" w:rsidDel="00561041" w:rsidRDefault="005810DE">
      <w:pPr>
        <w:pStyle w:val="TableofFigures"/>
        <w:tabs>
          <w:tab w:val="right" w:leader="dot" w:pos="9350"/>
        </w:tabs>
        <w:rPr>
          <w:del w:id="793" w:author="Likhita Sanapa Prabhakar" w:date="2017-09-08T02:15:00Z"/>
          <w:rFonts w:asciiTheme="minorHAnsi" w:eastAsiaTheme="minorEastAsia" w:hAnsiTheme="minorHAnsi"/>
          <w:noProof/>
        </w:rPr>
      </w:pPr>
      <w:del w:id="794" w:author="Likhita Sanapa Prabhakar" w:date="2017-09-08T02:15:00Z">
        <w:r w:rsidDel="00561041">
          <w:rPr>
            <w:noProof/>
          </w:rPr>
          <w:delText>Figure 3</w:delText>
        </w:r>
        <w:r w:rsidDel="00561041">
          <w:rPr>
            <w:noProof/>
          </w:rPr>
          <w:noBreakHyphen/>
          <w:delText>23: Creating Second Kinesis Firehose Delivery Stream</w:delText>
        </w:r>
        <w:r w:rsidDel="00561041">
          <w:rPr>
            <w:noProof/>
          </w:rPr>
          <w:tab/>
          <w:delText>56</w:delText>
        </w:r>
      </w:del>
    </w:p>
    <w:p w:rsidR="005810DE" w:rsidDel="00561041" w:rsidRDefault="005810DE">
      <w:pPr>
        <w:pStyle w:val="TableofFigures"/>
        <w:tabs>
          <w:tab w:val="right" w:leader="dot" w:pos="9350"/>
        </w:tabs>
        <w:rPr>
          <w:del w:id="795" w:author="Likhita Sanapa Prabhakar" w:date="2017-09-08T02:15:00Z"/>
          <w:rFonts w:asciiTheme="minorHAnsi" w:eastAsiaTheme="minorEastAsia" w:hAnsiTheme="minorHAnsi"/>
          <w:noProof/>
        </w:rPr>
      </w:pPr>
      <w:del w:id="796" w:author="Likhita Sanapa Prabhakar" w:date="2017-09-08T02:15:00Z">
        <w:r w:rsidDel="00561041">
          <w:rPr>
            <w:noProof/>
          </w:rPr>
          <w:delText>Figure 3</w:delText>
        </w:r>
        <w:r w:rsidDel="00561041">
          <w:rPr>
            <w:noProof/>
          </w:rPr>
          <w:noBreakHyphen/>
          <w:delText>24: Creating Destination and S</w:delText>
        </w:r>
        <w:r w:rsidRPr="003D4A7D" w:rsidDel="00561041">
          <w:rPr>
            <w:noProof/>
            <w:vertAlign w:val="subscript"/>
          </w:rPr>
          <w:delText>3</w:delText>
        </w:r>
        <w:r w:rsidDel="00561041">
          <w:rPr>
            <w:noProof/>
          </w:rPr>
          <w:delText xml:space="preserve"> for Second Delivery Stream</w:delText>
        </w:r>
        <w:r w:rsidDel="00561041">
          <w:rPr>
            <w:noProof/>
          </w:rPr>
          <w:tab/>
          <w:delText>57</w:delText>
        </w:r>
      </w:del>
    </w:p>
    <w:p w:rsidR="005810DE" w:rsidDel="00561041" w:rsidRDefault="005810DE">
      <w:pPr>
        <w:pStyle w:val="TableofFigures"/>
        <w:tabs>
          <w:tab w:val="right" w:leader="dot" w:pos="9350"/>
        </w:tabs>
        <w:rPr>
          <w:del w:id="797" w:author="Likhita Sanapa Prabhakar" w:date="2017-09-08T02:15:00Z"/>
          <w:rFonts w:asciiTheme="minorHAnsi" w:eastAsiaTheme="minorEastAsia" w:hAnsiTheme="minorHAnsi"/>
          <w:noProof/>
        </w:rPr>
      </w:pPr>
      <w:del w:id="798" w:author="Likhita Sanapa Prabhakar" w:date="2017-09-08T02:15:00Z">
        <w:r w:rsidDel="00561041">
          <w:rPr>
            <w:noProof/>
          </w:rPr>
          <w:delText>Figure 3</w:delText>
        </w:r>
        <w:r w:rsidDel="00561041">
          <w:rPr>
            <w:noProof/>
          </w:rPr>
          <w:noBreakHyphen/>
          <w:delText>25: Configuration Settings</w:delText>
        </w:r>
        <w:r w:rsidDel="00561041">
          <w:rPr>
            <w:noProof/>
          </w:rPr>
          <w:tab/>
          <w:delText>58</w:delText>
        </w:r>
      </w:del>
    </w:p>
    <w:p w:rsidR="005810DE" w:rsidDel="00561041" w:rsidRDefault="005810DE">
      <w:pPr>
        <w:pStyle w:val="TableofFigures"/>
        <w:tabs>
          <w:tab w:val="right" w:leader="dot" w:pos="9350"/>
        </w:tabs>
        <w:rPr>
          <w:del w:id="799" w:author="Likhita Sanapa Prabhakar" w:date="2017-09-08T02:15:00Z"/>
          <w:rFonts w:asciiTheme="minorHAnsi" w:eastAsiaTheme="minorEastAsia" w:hAnsiTheme="minorHAnsi"/>
          <w:noProof/>
        </w:rPr>
      </w:pPr>
      <w:del w:id="800" w:author="Likhita Sanapa Prabhakar" w:date="2017-09-08T02:15:00Z">
        <w:r w:rsidDel="00561041">
          <w:rPr>
            <w:noProof/>
          </w:rPr>
          <w:delText>Figure 3</w:delText>
        </w:r>
        <w:r w:rsidDel="00561041">
          <w:rPr>
            <w:noProof/>
          </w:rPr>
          <w:noBreakHyphen/>
          <w:delText>26: Creating Kinesis Analytics Application</w:delText>
        </w:r>
        <w:r w:rsidDel="00561041">
          <w:rPr>
            <w:noProof/>
          </w:rPr>
          <w:tab/>
          <w:delText>59</w:delText>
        </w:r>
      </w:del>
    </w:p>
    <w:p w:rsidR="005810DE" w:rsidDel="00561041" w:rsidRDefault="005810DE">
      <w:pPr>
        <w:pStyle w:val="TableofFigures"/>
        <w:tabs>
          <w:tab w:val="right" w:leader="dot" w:pos="9350"/>
        </w:tabs>
        <w:rPr>
          <w:del w:id="801" w:author="Likhita Sanapa Prabhakar" w:date="2017-09-08T02:15:00Z"/>
          <w:rFonts w:asciiTheme="minorHAnsi" w:eastAsiaTheme="minorEastAsia" w:hAnsiTheme="minorHAnsi"/>
          <w:noProof/>
        </w:rPr>
      </w:pPr>
      <w:del w:id="802" w:author="Likhita Sanapa Prabhakar" w:date="2017-09-08T02:15:00Z">
        <w:r w:rsidDel="00561041">
          <w:rPr>
            <w:noProof/>
          </w:rPr>
          <w:delText>Figure 3</w:delText>
        </w:r>
        <w:r w:rsidDel="00561041">
          <w:rPr>
            <w:noProof/>
          </w:rPr>
          <w:noBreakHyphen/>
          <w:delText>27: Connecting to a Source</w:delText>
        </w:r>
        <w:r w:rsidDel="00561041">
          <w:rPr>
            <w:noProof/>
          </w:rPr>
          <w:tab/>
          <w:delText>59</w:delText>
        </w:r>
      </w:del>
    </w:p>
    <w:p w:rsidR="005810DE" w:rsidDel="00561041" w:rsidRDefault="005810DE">
      <w:pPr>
        <w:pStyle w:val="TableofFigures"/>
        <w:tabs>
          <w:tab w:val="right" w:leader="dot" w:pos="9350"/>
        </w:tabs>
        <w:rPr>
          <w:del w:id="803" w:author="Likhita Sanapa Prabhakar" w:date="2017-09-08T02:15:00Z"/>
          <w:rFonts w:asciiTheme="minorHAnsi" w:eastAsiaTheme="minorEastAsia" w:hAnsiTheme="minorHAnsi"/>
          <w:noProof/>
        </w:rPr>
      </w:pPr>
      <w:del w:id="804" w:author="Likhita Sanapa Prabhakar" w:date="2017-09-08T02:15:00Z">
        <w:r w:rsidDel="00561041">
          <w:rPr>
            <w:noProof/>
          </w:rPr>
          <w:delText>Figure 3</w:delText>
        </w:r>
        <w:r w:rsidDel="00561041">
          <w:rPr>
            <w:noProof/>
          </w:rPr>
          <w:noBreakHyphen/>
          <w:delText>28: Streaming Data from Kinesis Analytics</w:delText>
        </w:r>
        <w:r w:rsidDel="00561041">
          <w:rPr>
            <w:noProof/>
          </w:rPr>
          <w:tab/>
          <w:delText>59</w:delText>
        </w:r>
      </w:del>
    </w:p>
    <w:p w:rsidR="005810DE" w:rsidDel="00561041" w:rsidRDefault="005810DE">
      <w:pPr>
        <w:pStyle w:val="TableofFigures"/>
        <w:tabs>
          <w:tab w:val="right" w:leader="dot" w:pos="9350"/>
        </w:tabs>
        <w:rPr>
          <w:del w:id="805" w:author="Likhita Sanapa Prabhakar" w:date="2017-09-08T02:15:00Z"/>
          <w:rFonts w:asciiTheme="minorHAnsi" w:eastAsiaTheme="minorEastAsia" w:hAnsiTheme="minorHAnsi"/>
          <w:noProof/>
        </w:rPr>
      </w:pPr>
      <w:del w:id="806" w:author="Likhita Sanapa Prabhakar" w:date="2017-09-08T02:15:00Z">
        <w:r w:rsidDel="00561041">
          <w:rPr>
            <w:noProof/>
          </w:rPr>
          <w:delText>Figure 3</w:delText>
        </w:r>
        <w:r w:rsidDel="00561041">
          <w:rPr>
            <w:noProof/>
          </w:rPr>
          <w:noBreakHyphen/>
          <w:delText>29: SQL Command to Generate Real-Time Logs</w:delText>
        </w:r>
        <w:r w:rsidDel="00561041">
          <w:rPr>
            <w:noProof/>
          </w:rPr>
          <w:tab/>
          <w:delText>60</w:delText>
        </w:r>
      </w:del>
    </w:p>
    <w:p w:rsidR="005810DE" w:rsidDel="00561041" w:rsidRDefault="005810DE">
      <w:pPr>
        <w:pStyle w:val="TableofFigures"/>
        <w:tabs>
          <w:tab w:val="right" w:leader="dot" w:pos="9350"/>
        </w:tabs>
        <w:rPr>
          <w:del w:id="807" w:author="Likhita Sanapa Prabhakar" w:date="2017-09-08T02:15:00Z"/>
          <w:rFonts w:asciiTheme="minorHAnsi" w:eastAsiaTheme="minorEastAsia" w:hAnsiTheme="minorHAnsi"/>
          <w:noProof/>
        </w:rPr>
      </w:pPr>
      <w:del w:id="808" w:author="Likhita Sanapa Prabhakar" w:date="2017-09-08T02:15:00Z">
        <w:r w:rsidRPr="003D4A7D" w:rsidDel="00561041">
          <w:rPr>
            <w:rFonts w:cs="Times New Roman"/>
            <w:noProof/>
          </w:rPr>
          <w:delText>Figure 3</w:delText>
        </w:r>
        <w:r w:rsidRPr="003D4A7D" w:rsidDel="00561041">
          <w:rPr>
            <w:rFonts w:cs="Times New Roman"/>
            <w:noProof/>
          </w:rPr>
          <w:noBreakHyphen/>
          <w:delText>30: Real-Time Analytics</w:delText>
        </w:r>
        <w:r w:rsidDel="00561041">
          <w:rPr>
            <w:noProof/>
          </w:rPr>
          <w:tab/>
          <w:delText>60</w:delText>
        </w:r>
      </w:del>
    </w:p>
    <w:p w:rsidR="005810DE" w:rsidDel="00561041" w:rsidRDefault="005810DE">
      <w:pPr>
        <w:pStyle w:val="TableofFigures"/>
        <w:tabs>
          <w:tab w:val="right" w:leader="dot" w:pos="9350"/>
        </w:tabs>
        <w:rPr>
          <w:del w:id="809" w:author="Likhita Sanapa Prabhakar" w:date="2017-09-08T02:15:00Z"/>
          <w:rFonts w:asciiTheme="minorHAnsi" w:eastAsiaTheme="minorEastAsia" w:hAnsiTheme="minorHAnsi"/>
          <w:noProof/>
        </w:rPr>
      </w:pPr>
      <w:del w:id="810" w:author="Likhita Sanapa Prabhakar" w:date="2017-09-08T02:15:00Z">
        <w:r w:rsidDel="00561041">
          <w:rPr>
            <w:noProof/>
          </w:rPr>
          <w:delText>Figure 3</w:delText>
        </w:r>
        <w:r w:rsidDel="00561041">
          <w:rPr>
            <w:noProof/>
          </w:rPr>
          <w:noBreakHyphen/>
          <w:delText>31: Storing Streaming Data to Second Firehose Destination Stream</w:delText>
        </w:r>
        <w:r w:rsidDel="00561041">
          <w:rPr>
            <w:noProof/>
          </w:rPr>
          <w:tab/>
          <w:delText>61</w:delText>
        </w:r>
      </w:del>
    </w:p>
    <w:p w:rsidR="005810DE" w:rsidDel="00561041" w:rsidRDefault="005810DE">
      <w:pPr>
        <w:pStyle w:val="TableofFigures"/>
        <w:tabs>
          <w:tab w:val="right" w:leader="dot" w:pos="9350"/>
        </w:tabs>
        <w:rPr>
          <w:del w:id="811" w:author="Likhita Sanapa Prabhakar" w:date="2017-09-08T02:15:00Z"/>
          <w:rFonts w:asciiTheme="minorHAnsi" w:eastAsiaTheme="minorEastAsia" w:hAnsiTheme="minorHAnsi"/>
          <w:noProof/>
        </w:rPr>
      </w:pPr>
      <w:del w:id="812" w:author="Likhita Sanapa Prabhakar" w:date="2017-09-08T02:15:00Z">
        <w:r w:rsidDel="00561041">
          <w:rPr>
            <w:noProof/>
          </w:rPr>
          <w:delText>Figure 3</w:delText>
        </w:r>
        <w:r w:rsidDel="00561041">
          <w:rPr>
            <w:noProof/>
          </w:rPr>
          <w:noBreakHyphen/>
          <w:delText>32: Monitoring Real-Time Data from Elasticsearch Service Domain</w:delText>
        </w:r>
        <w:r w:rsidDel="00561041">
          <w:rPr>
            <w:noProof/>
          </w:rPr>
          <w:tab/>
          <w:delText>61</w:delText>
        </w:r>
      </w:del>
    </w:p>
    <w:p w:rsidR="005810DE" w:rsidDel="00561041" w:rsidRDefault="005810DE">
      <w:pPr>
        <w:pStyle w:val="TableofFigures"/>
        <w:tabs>
          <w:tab w:val="right" w:leader="dot" w:pos="9350"/>
        </w:tabs>
        <w:rPr>
          <w:del w:id="813" w:author="Likhita Sanapa Prabhakar" w:date="2017-09-08T02:15:00Z"/>
          <w:rFonts w:asciiTheme="minorHAnsi" w:eastAsiaTheme="minorEastAsia" w:hAnsiTheme="minorHAnsi"/>
          <w:noProof/>
        </w:rPr>
      </w:pPr>
      <w:del w:id="814" w:author="Likhita Sanapa Prabhakar" w:date="2017-09-08T02:15:00Z">
        <w:r w:rsidDel="00561041">
          <w:rPr>
            <w:noProof/>
          </w:rPr>
          <w:delText>Figure 3</w:delText>
        </w:r>
        <w:r w:rsidDel="00561041">
          <w:rPr>
            <w:noProof/>
          </w:rPr>
          <w:noBreakHyphen/>
          <w:delText>33: ES Domain Page</w:delText>
        </w:r>
        <w:r w:rsidDel="00561041">
          <w:rPr>
            <w:noProof/>
          </w:rPr>
          <w:tab/>
          <w:delText>62</w:delText>
        </w:r>
      </w:del>
    </w:p>
    <w:p w:rsidR="005810DE" w:rsidDel="00561041" w:rsidRDefault="005810DE">
      <w:pPr>
        <w:pStyle w:val="TableofFigures"/>
        <w:tabs>
          <w:tab w:val="right" w:leader="dot" w:pos="9350"/>
        </w:tabs>
        <w:rPr>
          <w:del w:id="815" w:author="Likhita Sanapa Prabhakar" w:date="2017-09-08T02:15:00Z"/>
          <w:rFonts w:asciiTheme="minorHAnsi" w:eastAsiaTheme="minorEastAsia" w:hAnsiTheme="minorHAnsi"/>
          <w:noProof/>
        </w:rPr>
      </w:pPr>
      <w:del w:id="816" w:author="Likhita Sanapa Prabhakar" w:date="2017-09-08T02:15:00Z">
        <w:r w:rsidDel="00561041">
          <w:rPr>
            <w:noProof/>
          </w:rPr>
          <w:delText>Figure 3</w:delText>
        </w:r>
        <w:r w:rsidDel="00561041">
          <w:rPr>
            <w:noProof/>
          </w:rPr>
          <w:noBreakHyphen/>
          <w:delText>34: Creating an Index Pattern on Kibana</w:delText>
        </w:r>
        <w:r w:rsidDel="00561041">
          <w:rPr>
            <w:noProof/>
          </w:rPr>
          <w:tab/>
          <w:delText>62</w:delText>
        </w:r>
      </w:del>
    </w:p>
    <w:p w:rsidR="005810DE" w:rsidDel="00561041" w:rsidRDefault="005810DE">
      <w:pPr>
        <w:pStyle w:val="TableofFigures"/>
        <w:tabs>
          <w:tab w:val="right" w:leader="dot" w:pos="9350"/>
        </w:tabs>
        <w:rPr>
          <w:del w:id="817" w:author="Likhita Sanapa Prabhakar" w:date="2017-09-08T02:15:00Z"/>
          <w:rFonts w:asciiTheme="minorHAnsi" w:eastAsiaTheme="minorEastAsia" w:hAnsiTheme="minorHAnsi"/>
          <w:noProof/>
        </w:rPr>
      </w:pPr>
      <w:del w:id="818" w:author="Likhita Sanapa Prabhakar" w:date="2017-09-08T02:15:00Z">
        <w:r w:rsidDel="00561041">
          <w:rPr>
            <w:noProof/>
          </w:rPr>
          <w:delText>Figure 3</w:delText>
        </w:r>
        <w:r w:rsidDel="00561041">
          <w:rPr>
            <w:noProof/>
          </w:rPr>
          <w:noBreakHyphen/>
          <w:delText>35: Configuring the Aggregations on Kibana for Visualization</w:delText>
        </w:r>
        <w:r w:rsidDel="00561041">
          <w:rPr>
            <w:noProof/>
          </w:rPr>
          <w:tab/>
          <w:delText>63</w:delText>
        </w:r>
      </w:del>
    </w:p>
    <w:p w:rsidR="005810DE" w:rsidDel="00561041" w:rsidRDefault="005810DE">
      <w:pPr>
        <w:pStyle w:val="TableofFigures"/>
        <w:tabs>
          <w:tab w:val="right" w:leader="dot" w:pos="9350"/>
        </w:tabs>
        <w:rPr>
          <w:del w:id="819" w:author="Likhita Sanapa Prabhakar" w:date="2017-09-08T02:15:00Z"/>
          <w:rFonts w:asciiTheme="minorHAnsi" w:eastAsiaTheme="minorEastAsia" w:hAnsiTheme="minorHAnsi"/>
          <w:noProof/>
        </w:rPr>
      </w:pPr>
      <w:del w:id="820" w:author="Likhita Sanapa Prabhakar" w:date="2017-09-08T02:15:00Z">
        <w:r w:rsidDel="00561041">
          <w:rPr>
            <w:noProof/>
          </w:rPr>
          <w:delText>Figure 3</w:delText>
        </w:r>
        <w:r w:rsidDel="00561041">
          <w:rPr>
            <w:noProof/>
          </w:rPr>
          <w:noBreakHyphen/>
          <w:delText>36: Configuring the Aggregations on Kibana for Visualization</w:delText>
        </w:r>
        <w:r w:rsidDel="00561041">
          <w:rPr>
            <w:noProof/>
          </w:rPr>
          <w:tab/>
          <w:delText>63</w:delText>
        </w:r>
      </w:del>
    </w:p>
    <w:p w:rsidR="005810DE" w:rsidDel="00561041" w:rsidRDefault="005810DE">
      <w:pPr>
        <w:pStyle w:val="TableofFigures"/>
        <w:tabs>
          <w:tab w:val="right" w:leader="dot" w:pos="9350"/>
        </w:tabs>
        <w:rPr>
          <w:del w:id="821" w:author="Likhita Sanapa Prabhakar" w:date="2017-09-08T02:15:00Z"/>
          <w:rFonts w:asciiTheme="minorHAnsi" w:eastAsiaTheme="minorEastAsia" w:hAnsiTheme="minorHAnsi"/>
          <w:noProof/>
        </w:rPr>
      </w:pPr>
      <w:del w:id="822" w:author="Likhita Sanapa Prabhakar" w:date="2017-09-08T02:15:00Z">
        <w:r w:rsidDel="00561041">
          <w:rPr>
            <w:noProof/>
          </w:rPr>
          <w:delText>Figure 3</w:delText>
        </w:r>
        <w:r w:rsidDel="00561041">
          <w:rPr>
            <w:noProof/>
          </w:rPr>
          <w:noBreakHyphen/>
          <w:delText>37: Kibana Visualization for Streaming Real-Time Data</w:delText>
        </w:r>
        <w:r w:rsidDel="00561041">
          <w:rPr>
            <w:noProof/>
          </w:rPr>
          <w:tab/>
          <w:delText>64</w:delText>
        </w:r>
      </w:del>
    </w:p>
    <w:p w:rsidR="00C664FA" w:rsidRDefault="00CC53D7" w:rsidP="00F364AE">
      <w:pPr>
        <w:jc w:val="center"/>
        <w:rPr>
          <w:rFonts w:ascii="Times New Roman" w:hAnsi="Times New Roman" w:cs="Times New Roman"/>
          <w:b/>
          <w:color w:val="230DC3"/>
          <w:sz w:val="28"/>
          <w:szCs w:val="28"/>
        </w:rPr>
      </w:pPr>
      <w:r>
        <w:rPr>
          <w:rFonts w:ascii="Times New Roman" w:hAnsi="Times New Roman" w:cs="Times New Roman"/>
          <w:b/>
          <w:color w:val="230DC3"/>
          <w:sz w:val="28"/>
          <w:szCs w:val="28"/>
        </w:rPr>
        <w:fldChar w:fldCharType="end"/>
      </w:r>
    </w:p>
    <w:p w:rsidR="00C664FA" w:rsidRDefault="00C664FA" w:rsidP="00BC1CE4"/>
    <w:p w:rsidR="00C664FA" w:rsidRDefault="00C664FA" w:rsidP="00BC1CE4"/>
    <w:p w:rsidR="00C664FA" w:rsidRDefault="00C664FA" w:rsidP="00BC1CE4"/>
    <w:p w:rsidR="00F3040E" w:rsidRDefault="00F3040E" w:rsidP="00BC1CE4">
      <w:pPr>
        <w:sectPr w:rsidR="00F3040E" w:rsidSect="00F3040E">
          <w:headerReference w:type="default" r:id="rId10"/>
          <w:pgSz w:w="12240" w:h="15840"/>
          <w:pgMar w:top="1440" w:right="1440" w:bottom="1440" w:left="1440" w:header="720" w:footer="720" w:gutter="0"/>
          <w:pgNumType w:fmt="lowerRoman" w:start="2"/>
          <w:cols w:space="720"/>
          <w:docGrid w:linePitch="360"/>
        </w:sectPr>
      </w:pPr>
      <w:bookmarkStart w:id="823" w:name="_Toc492334897"/>
    </w:p>
    <w:p w:rsidR="00AA6299" w:rsidRDefault="00AA6299" w:rsidP="00BC1CE4">
      <w:pPr>
        <w:rPr>
          <w:rFonts w:eastAsiaTheme="majorEastAsia" w:cstheme="majorBidi"/>
          <w:szCs w:val="32"/>
        </w:rPr>
      </w:pPr>
      <w:r>
        <w:br w:type="page"/>
      </w:r>
    </w:p>
    <w:p w:rsidR="0060532E" w:rsidRDefault="0060532E" w:rsidP="00BC1CE4">
      <w:pPr>
        <w:sectPr w:rsidR="0060532E" w:rsidSect="00F3040E">
          <w:headerReference w:type="default" r:id="rId11"/>
          <w:type w:val="continuous"/>
          <w:pgSz w:w="12240" w:h="15840"/>
          <w:pgMar w:top="1440" w:right="1440" w:bottom="1440" w:left="1440" w:header="720" w:footer="720" w:gutter="0"/>
          <w:pgNumType w:start="1"/>
          <w:cols w:space="720"/>
          <w:docGrid w:linePitch="360"/>
        </w:sectPr>
      </w:pPr>
    </w:p>
    <w:p w:rsidR="00DF6BEE" w:rsidRPr="00A8504C" w:rsidRDefault="00BC1CE4" w:rsidP="00BC1CE4">
      <w:pPr>
        <w:pStyle w:val="Heading1"/>
      </w:pPr>
      <w:bookmarkStart w:id="824" w:name="_Toc492600376"/>
      <w:r>
        <w:lastRenderedPageBreak/>
        <w:t>1.</w:t>
      </w:r>
      <w:r>
        <w:tab/>
      </w:r>
      <w:r w:rsidR="00101B31" w:rsidRPr="00A8504C">
        <w:t>I</w:t>
      </w:r>
      <w:r w:rsidR="00DF6BEE" w:rsidRPr="00A8504C">
        <w:t>NTRODUCTION</w:t>
      </w:r>
      <w:bookmarkEnd w:id="823"/>
      <w:bookmarkEnd w:id="824"/>
    </w:p>
    <w:p w:rsidR="00371297" w:rsidRDefault="00DB4C63" w:rsidP="00DB4C63">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w:t>
      </w:r>
      <w:r w:rsidR="00DF6BEE">
        <w:rPr>
          <w:rFonts w:ascii="Times New Roman" w:hAnsi="Times New Roman" w:cs="Times New Roman"/>
          <w:color w:val="000000" w:themeColor="text1"/>
          <w:sz w:val="24"/>
          <w:szCs w:val="24"/>
        </w:rPr>
        <w:t xml:space="preserve"> analysis is an art and science which makes sense of </w:t>
      </w:r>
      <w:r>
        <w:rPr>
          <w:rFonts w:ascii="Times New Roman" w:hAnsi="Times New Roman" w:cs="Times New Roman"/>
          <w:color w:val="000000" w:themeColor="text1"/>
          <w:sz w:val="24"/>
          <w:szCs w:val="24"/>
        </w:rPr>
        <w:t>digital data</w:t>
      </w:r>
      <w:r w:rsidR="00DF6BE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It</w:t>
      </w:r>
      <w:r w:rsidR="00DF6BEE">
        <w:rPr>
          <w:rFonts w:ascii="Times New Roman" w:hAnsi="Times New Roman" w:cs="Times New Roman"/>
          <w:color w:val="000000" w:themeColor="text1"/>
          <w:sz w:val="24"/>
          <w:szCs w:val="24"/>
        </w:rPr>
        <w:t xml:space="preserve"> is performed for many reasons </w:t>
      </w:r>
      <w:r>
        <w:rPr>
          <w:rFonts w:ascii="Times New Roman" w:hAnsi="Times New Roman" w:cs="Times New Roman"/>
          <w:color w:val="000000" w:themeColor="text1"/>
          <w:sz w:val="24"/>
          <w:szCs w:val="24"/>
        </w:rPr>
        <w:t>such as</w:t>
      </w:r>
      <w:r w:rsidR="00DF6BEE">
        <w:rPr>
          <w:rFonts w:ascii="Times New Roman" w:hAnsi="Times New Roman" w:cs="Times New Roman"/>
          <w:color w:val="000000" w:themeColor="text1"/>
          <w:sz w:val="24"/>
          <w:szCs w:val="24"/>
        </w:rPr>
        <w:t xml:space="preserve"> security policy, compliance regulations, troubleshooting a system, forensics, analyzing online customer behavior. </w:t>
      </w:r>
      <w:r>
        <w:rPr>
          <w:rFonts w:ascii="Times New Roman" w:hAnsi="Times New Roman" w:cs="Times New Roman"/>
          <w:color w:val="000000" w:themeColor="text1"/>
          <w:sz w:val="24"/>
          <w:szCs w:val="24"/>
        </w:rPr>
        <w:t>Data</w:t>
      </w:r>
      <w:r w:rsidR="00DF6BEE">
        <w:rPr>
          <w:rFonts w:ascii="Times New Roman" w:hAnsi="Times New Roman" w:cs="Times New Roman"/>
          <w:color w:val="000000" w:themeColor="text1"/>
          <w:sz w:val="24"/>
          <w:szCs w:val="24"/>
        </w:rPr>
        <w:t xml:space="preserve"> analysis makes it easy in problem solving, diagnosis and resolution time. </w:t>
      </w:r>
    </w:p>
    <w:p w:rsidR="00C42F25" w:rsidRDefault="00371297" w:rsidP="00C42F25">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 </w:t>
      </w:r>
      <w:r w:rsidR="00DF6BEE">
        <w:rPr>
          <w:rFonts w:ascii="Times New Roman" w:hAnsi="Times New Roman" w:cs="Times New Roman"/>
          <w:color w:val="000000" w:themeColor="text1"/>
          <w:sz w:val="24"/>
          <w:szCs w:val="24"/>
        </w:rPr>
        <w:t>management is a process of collecting, administering, transmitting, storing, archiving, monitoring, documenting</w:t>
      </w:r>
      <w:r>
        <w:rPr>
          <w:rFonts w:ascii="Times New Roman" w:hAnsi="Times New Roman" w:cs="Times New Roman"/>
          <w:color w:val="000000" w:themeColor="text1"/>
          <w:sz w:val="24"/>
          <w:szCs w:val="24"/>
        </w:rPr>
        <w:t>, etc.</w:t>
      </w:r>
      <w:r w:rsidR="00DF6BEE">
        <w:rPr>
          <w:rFonts w:ascii="Times New Roman" w:hAnsi="Times New Roman" w:cs="Times New Roman"/>
          <w:color w:val="000000" w:themeColor="text1"/>
          <w:sz w:val="24"/>
          <w:szCs w:val="24"/>
        </w:rPr>
        <w:t xml:space="preserve"> large volumes of data in a system. Suppose a web server is maintaining log files recording each request made to the server, the log file ana</w:t>
      </w:r>
      <w:r>
        <w:rPr>
          <w:rFonts w:ascii="Times New Roman" w:hAnsi="Times New Roman" w:cs="Times New Roman"/>
          <w:color w:val="000000" w:themeColor="text1"/>
          <w:sz w:val="24"/>
          <w:szCs w:val="24"/>
        </w:rPr>
        <w:t>lysis and management tools provide</w:t>
      </w:r>
      <w:r w:rsidR="00DF6BEE">
        <w:rPr>
          <w:rFonts w:ascii="Times New Roman" w:hAnsi="Times New Roman" w:cs="Times New Roman"/>
          <w:color w:val="000000" w:themeColor="text1"/>
          <w:sz w:val="24"/>
          <w:szCs w:val="24"/>
        </w:rPr>
        <w:t xml:space="preserve"> a better understanding of what the logs mean, source of where they come from, customers to the website, where these customers are coming from, how frequently they visit, and how the visitors navigate to a website. Enabling cache and cookies logs more comprehensive details about how a user access the site.</w:t>
      </w:r>
      <w:r w:rsidR="00326BC6">
        <w:rPr>
          <w:rFonts w:ascii="Times New Roman" w:hAnsi="Times New Roman" w:cs="Times New Roman"/>
          <w:color w:val="000000" w:themeColor="text1"/>
          <w:sz w:val="24"/>
          <w:szCs w:val="24"/>
        </w:rPr>
        <w:t xml:space="preserve"> </w:t>
      </w:r>
    </w:p>
    <w:p w:rsidR="00C42F25" w:rsidRDefault="00C42F25" w:rsidP="00C42F2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Elasticsearch </w:t>
      </w:r>
      <w:r w:rsidRPr="006130AD">
        <w:rPr>
          <w:rFonts w:ascii="Times New Roman" w:hAnsi="Times New Roman" w:cs="Times New Roman"/>
          <w:sz w:val="24"/>
          <w:szCs w:val="24"/>
        </w:rPr>
        <w:t xml:space="preserve">is a powerful distributed search and analytics engine </w:t>
      </w:r>
      <w:r>
        <w:rPr>
          <w:rFonts w:ascii="Times New Roman" w:hAnsi="Times New Roman" w:cs="Times New Roman"/>
          <w:sz w:val="24"/>
          <w:szCs w:val="24"/>
        </w:rPr>
        <w:t>developed in Java and</w:t>
      </w:r>
      <w:r w:rsidRPr="006130AD">
        <w:rPr>
          <w:rFonts w:ascii="Times New Roman" w:hAnsi="Times New Roman" w:cs="Times New Roman"/>
          <w:sz w:val="24"/>
          <w:szCs w:val="24"/>
        </w:rPr>
        <w:t xml:space="preserve"> built on top of Lucene.</w:t>
      </w:r>
      <w:r>
        <w:rPr>
          <w:rFonts w:ascii="Times New Roman" w:hAnsi="Times New Roman" w:cs="Times New Roman"/>
          <w:sz w:val="24"/>
          <w:szCs w:val="24"/>
        </w:rPr>
        <w:t xml:space="preserve"> It </w:t>
      </w:r>
      <w:r w:rsidRPr="006130AD">
        <w:rPr>
          <w:rFonts w:ascii="Times New Roman" w:hAnsi="Times New Roman" w:cs="Times New Roman"/>
          <w:sz w:val="24"/>
          <w:szCs w:val="24"/>
        </w:rPr>
        <w:t xml:space="preserve">is a free and open source search engine which can perform full-text search. </w:t>
      </w:r>
      <w:r>
        <w:rPr>
          <w:rFonts w:ascii="Times New Roman" w:hAnsi="Times New Roman" w:cs="Times New Roman"/>
          <w:sz w:val="24"/>
          <w:szCs w:val="24"/>
        </w:rPr>
        <w:t xml:space="preserve">Kibana </w:t>
      </w:r>
      <w:r w:rsidRPr="006130AD">
        <w:rPr>
          <w:rFonts w:ascii="Times New Roman" w:hAnsi="Times New Roman" w:cs="Times New Roman"/>
          <w:sz w:val="24"/>
          <w:szCs w:val="24"/>
        </w:rPr>
        <w:t>is an open source visualization tool</w:t>
      </w:r>
      <w:r>
        <w:rPr>
          <w:rFonts w:ascii="Times New Roman" w:hAnsi="Times New Roman" w:cs="Times New Roman"/>
          <w:sz w:val="24"/>
          <w:szCs w:val="24"/>
        </w:rPr>
        <w:t xml:space="preserve">, often used along with Elasticsearch, to create </w:t>
      </w:r>
      <w:r w:rsidRPr="006130AD">
        <w:rPr>
          <w:rFonts w:ascii="Times New Roman" w:hAnsi="Times New Roman" w:cs="Times New Roman"/>
          <w:sz w:val="24"/>
          <w:szCs w:val="24"/>
        </w:rPr>
        <w:t xml:space="preserve">visualizations from the indexed data on Elasticsearch cluster and </w:t>
      </w:r>
      <w:r>
        <w:rPr>
          <w:rFonts w:ascii="Times New Roman" w:hAnsi="Times New Roman" w:cs="Times New Roman"/>
          <w:sz w:val="24"/>
          <w:szCs w:val="24"/>
        </w:rPr>
        <w:t>provide useful insights especially from</w:t>
      </w:r>
      <w:r w:rsidRPr="006130AD">
        <w:rPr>
          <w:rFonts w:ascii="Times New Roman" w:hAnsi="Times New Roman" w:cs="Times New Roman"/>
          <w:sz w:val="24"/>
          <w:szCs w:val="24"/>
        </w:rPr>
        <w:t xml:space="preserve"> </w:t>
      </w:r>
      <w:r>
        <w:rPr>
          <w:rFonts w:ascii="Times New Roman" w:hAnsi="Times New Roman" w:cs="Times New Roman"/>
          <w:sz w:val="24"/>
          <w:szCs w:val="24"/>
        </w:rPr>
        <w:t xml:space="preserve">large </w:t>
      </w:r>
      <w:r w:rsidRPr="006130AD">
        <w:rPr>
          <w:rFonts w:ascii="Times New Roman" w:hAnsi="Times New Roman" w:cs="Times New Roman"/>
          <w:sz w:val="24"/>
          <w:szCs w:val="24"/>
        </w:rPr>
        <w:t>volumes of data.</w:t>
      </w:r>
      <w:r>
        <w:rPr>
          <w:rFonts w:ascii="Times New Roman" w:hAnsi="Times New Roman" w:cs="Times New Roman"/>
          <w:sz w:val="24"/>
          <w:szCs w:val="24"/>
        </w:rPr>
        <w:t xml:space="preserve"> </w:t>
      </w:r>
    </w:p>
    <w:p w:rsidR="00C42F25" w:rsidRPr="006130AD" w:rsidRDefault="00C42F25" w:rsidP="00C42F2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For scalability, </w:t>
      </w:r>
      <w:r w:rsidRPr="006130AD">
        <w:rPr>
          <w:rFonts w:ascii="Times New Roman" w:hAnsi="Times New Roman" w:cs="Times New Roman"/>
          <w:sz w:val="24"/>
          <w:szCs w:val="24"/>
        </w:rPr>
        <w:t xml:space="preserve">Apache Hadoop is </w:t>
      </w:r>
      <w:r>
        <w:rPr>
          <w:rFonts w:ascii="Times New Roman" w:hAnsi="Times New Roman" w:cs="Times New Roman"/>
          <w:sz w:val="24"/>
          <w:szCs w:val="24"/>
        </w:rPr>
        <w:t xml:space="preserve">commonly </w:t>
      </w:r>
      <w:r w:rsidRPr="006130AD">
        <w:rPr>
          <w:rFonts w:ascii="Times New Roman" w:hAnsi="Times New Roman" w:cs="Times New Roman"/>
          <w:sz w:val="24"/>
          <w:szCs w:val="24"/>
        </w:rPr>
        <w:t xml:space="preserve">used with Elasticsearch for immense data storage and huge processing power. </w:t>
      </w:r>
      <w:r>
        <w:rPr>
          <w:rFonts w:ascii="Times New Roman" w:hAnsi="Times New Roman" w:cs="Times New Roman"/>
          <w:sz w:val="24"/>
          <w:szCs w:val="24"/>
        </w:rPr>
        <w:t xml:space="preserve">For public cloud based computing environments, </w:t>
      </w:r>
      <w:r w:rsidRPr="006130AD">
        <w:rPr>
          <w:rFonts w:ascii="Times New Roman" w:hAnsi="Times New Roman" w:cs="Times New Roman"/>
          <w:sz w:val="24"/>
          <w:szCs w:val="24"/>
        </w:rPr>
        <w:t>Amazon Web Services</w:t>
      </w:r>
      <w:r>
        <w:rPr>
          <w:rFonts w:ascii="Times New Roman" w:hAnsi="Times New Roman" w:cs="Times New Roman"/>
          <w:sz w:val="24"/>
          <w:szCs w:val="24"/>
        </w:rPr>
        <w:t xml:space="preserve"> (AWS</w:t>
      </w:r>
      <w:r w:rsidRPr="006130AD">
        <w:rPr>
          <w:rFonts w:ascii="Times New Roman" w:hAnsi="Times New Roman" w:cs="Times New Roman"/>
          <w:sz w:val="24"/>
          <w:szCs w:val="24"/>
        </w:rPr>
        <w:t>)</w:t>
      </w:r>
      <w:r>
        <w:rPr>
          <w:rFonts w:ascii="Times New Roman" w:hAnsi="Times New Roman" w:cs="Times New Roman"/>
          <w:sz w:val="24"/>
          <w:szCs w:val="24"/>
        </w:rPr>
        <w:t xml:space="preserve"> is a very popular platform providing Elasticsearch and </w:t>
      </w:r>
      <w:r w:rsidRPr="006130AD">
        <w:rPr>
          <w:rFonts w:ascii="Times New Roman" w:hAnsi="Times New Roman" w:cs="Times New Roman"/>
          <w:sz w:val="24"/>
          <w:szCs w:val="24"/>
        </w:rPr>
        <w:t>Kibana</w:t>
      </w:r>
      <w:r>
        <w:rPr>
          <w:rFonts w:ascii="Times New Roman" w:hAnsi="Times New Roman" w:cs="Times New Roman"/>
          <w:sz w:val="24"/>
          <w:szCs w:val="24"/>
        </w:rPr>
        <w:t xml:space="preserve"> capabilities</w:t>
      </w:r>
      <w:r w:rsidRPr="006130AD">
        <w:rPr>
          <w:rFonts w:ascii="Times New Roman" w:hAnsi="Times New Roman" w:cs="Times New Roman"/>
          <w:sz w:val="24"/>
          <w:szCs w:val="24"/>
        </w:rPr>
        <w:t>.</w:t>
      </w:r>
    </w:p>
    <w:p w:rsidR="00856E9F" w:rsidRPr="00856E9F" w:rsidRDefault="00856E9F" w:rsidP="005B2B34">
      <w:pPr>
        <w:pStyle w:val="Heading2"/>
        <w:rPr>
          <w:color w:val="000000" w:themeColor="text1"/>
          <w:sz w:val="24"/>
          <w:szCs w:val="24"/>
        </w:rPr>
      </w:pPr>
      <w:bookmarkStart w:id="825" w:name="_Toc492334898"/>
      <w:bookmarkStart w:id="826" w:name="_Toc492600377"/>
      <w:r w:rsidRPr="00856E9F">
        <w:t>Project Goal</w:t>
      </w:r>
      <w:bookmarkEnd w:id="825"/>
      <w:bookmarkEnd w:id="826"/>
    </w:p>
    <w:p w:rsidR="009F28E4" w:rsidRDefault="009F28E4" w:rsidP="00371297">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of this </w:t>
      </w:r>
      <w:r w:rsidR="00371297">
        <w:rPr>
          <w:rFonts w:ascii="Times New Roman" w:hAnsi="Times New Roman" w:cs="Times New Roman"/>
          <w:color w:val="000000" w:themeColor="text1"/>
          <w:sz w:val="24"/>
          <w:szCs w:val="24"/>
        </w:rPr>
        <w:t>Masters P</w:t>
      </w:r>
      <w:r>
        <w:rPr>
          <w:rFonts w:ascii="Times New Roman" w:hAnsi="Times New Roman" w:cs="Times New Roman"/>
          <w:color w:val="000000" w:themeColor="text1"/>
          <w:sz w:val="24"/>
          <w:szCs w:val="24"/>
        </w:rPr>
        <w:t xml:space="preserve">roject </w:t>
      </w:r>
      <w:r w:rsidR="00371297">
        <w:rPr>
          <w:rFonts w:ascii="Times New Roman" w:hAnsi="Times New Roman" w:cs="Times New Roman"/>
          <w:color w:val="000000" w:themeColor="text1"/>
          <w:sz w:val="24"/>
          <w:szCs w:val="24"/>
        </w:rPr>
        <w:t xml:space="preserve">research </w:t>
      </w:r>
      <w:r>
        <w:rPr>
          <w:rFonts w:ascii="Times New Roman" w:hAnsi="Times New Roman" w:cs="Times New Roman"/>
          <w:color w:val="000000" w:themeColor="text1"/>
          <w:sz w:val="24"/>
          <w:szCs w:val="24"/>
        </w:rPr>
        <w:t xml:space="preserve">is to learn and experiment on how </w:t>
      </w:r>
      <w:r w:rsidR="00371297">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analysis works. The research project is divided into two </w:t>
      </w:r>
      <w:r w:rsidR="00371297">
        <w:rPr>
          <w:rFonts w:ascii="Times New Roman" w:hAnsi="Times New Roman" w:cs="Times New Roman"/>
          <w:color w:val="000000" w:themeColor="text1"/>
          <w:sz w:val="24"/>
          <w:szCs w:val="24"/>
        </w:rPr>
        <w:t>parts: 1)</w:t>
      </w:r>
      <w:r>
        <w:rPr>
          <w:rFonts w:ascii="Times New Roman" w:hAnsi="Times New Roman" w:cs="Times New Roman"/>
          <w:color w:val="000000" w:themeColor="text1"/>
          <w:sz w:val="24"/>
          <w:szCs w:val="24"/>
        </w:rPr>
        <w:t xml:space="preserve"> </w:t>
      </w:r>
      <w:r w:rsidR="00A31479">
        <w:rPr>
          <w:rFonts w:ascii="Times New Roman" w:hAnsi="Times New Roman" w:cs="Times New Roman"/>
          <w:color w:val="000000" w:themeColor="text1"/>
          <w:sz w:val="24"/>
          <w:szCs w:val="24"/>
        </w:rPr>
        <w:t>Elasticsearch using Hadoop</w:t>
      </w:r>
      <w:r w:rsidR="00371297">
        <w:rPr>
          <w:rFonts w:ascii="Times New Roman" w:hAnsi="Times New Roman" w:cs="Times New Roman"/>
          <w:color w:val="000000" w:themeColor="text1"/>
          <w:sz w:val="24"/>
          <w:szCs w:val="24"/>
        </w:rPr>
        <w:t>,</w:t>
      </w:r>
      <w:r w:rsidR="00A31479">
        <w:rPr>
          <w:rFonts w:ascii="Times New Roman" w:hAnsi="Times New Roman" w:cs="Times New Roman"/>
          <w:color w:val="000000" w:themeColor="text1"/>
          <w:sz w:val="24"/>
          <w:szCs w:val="24"/>
        </w:rPr>
        <w:t xml:space="preserve"> and</w:t>
      </w:r>
      <w:r w:rsidR="00371297">
        <w:rPr>
          <w:rFonts w:ascii="Times New Roman" w:hAnsi="Times New Roman" w:cs="Times New Roman"/>
          <w:color w:val="000000" w:themeColor="text1"/>
          <w:sz w:val="24"/>
          <w:szCs w:val="24"/>
        </w:rPr>
        <w:t xml:space="preserve"> 2)</w:t>
      </w:r>
      <w:r w:rsidR="00A31479">
        <w:rPr>
          <w:rFonts w:ascii="Times New Roman" w:hAnsi="Times New Roman" w:cs="Times New Roman"/>
          <w:color w:val="000000" w:themeColor="text1"/>
          <w:sz w:val="24"/>
          <w:szCs w:val="24"/>
        </w:rPr>
        <w:t xml:space="preserve"> Elasticsearch using A</w:t>
      </w:r>
      <w:r w:rsidR="00371297">
        <w:rPr>
          <w:rFonts w:ascii="Times New Roman" w:hAnsi="Times New Roman" w:cs="Times New Roman"/>
          <w:color w:val="000000" w:themeColor="text1"/>
          <w:sz w:val="24"/>
          <w:szCs w:val="24"/>
        </w:rPr>
        <w:t xml:space="preserve">mazon </w:t>
      </w:r>
      <w:r w:rsidR="00A31479">
        <w:rPr>
          <w:rFonts w:ascii="Times New Roman" w:hAnsi="Times New Roman" w:cs="Times New Roman"/>
          <w:color w:val="000000" w:themeColor="text1"/>
          <w:sz w:val="24"/>
          <w:szCs w:val="24"/>
        </w:rPr>
        <w:t>W</w:t>
      </w:r>
      <w:r w:rsidR="00371297">
        <w:rPr>
          <w:rFonts w:ascii="Times New Roman" w:hAnsi="Times New Roman" w:cs="Times New Roman"/>
          <w:color w:val="000000" w:themeColor="text1"/>
          <w:sz w:val="24"/>
          <w:szCs w:val="24"/>
        </w:rPr>
        <w:t xml:space="preserve">eb </w:t>
      </w:r>
      <w:r w:rsidR="00A31479">
        <w:rPr>
          <w:rFonts w:ascii="Times New Roman" w:hAnsi="Times New Roman" w:cs="Times New Roman"/>
          <w:color w:val="000000" w:themeColor="text1"/>
          <w:sz w:val="24"/>
          <w:szCs w:val="24"/>
        </w:rPr>
        <w:t>S</w:t>
      </w:r>
      <w:r w:rsidR="00371297">
        <w:rPr>
          <w:rFonts w:ascii="Times New Roman" w:hAnsi="Times New Roman" w:cs="Times New Roman"/>
          <w:color w:val="000000" w:themeColor="text1"/>
          <w:sz w:val="24"/>
          <w:szCs w:val="24"/>
        </w:rPr>
        <w:t>ervices (AWS)</w:t>
      </w:r>
      <w:r>
        <w:rPr>
          <w:rFonts w:ascii="Times New Roman" w:hAnsi="Times New Roman" w:cs="Times New Roman"/>
          <w:color w:val="000000" w:themeColor="text1"/>
          <w:sz w:val="24"/>
          <w:szCs w:val="24"/>
        </w:rPr>
        <w:t>.</w:t>
      </w:r>
    </w:p>
    <w:p w:rsidR="00DC236A" w:rsidRDefault="009F28E4" w:rsidP="00324BF3">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first </w:t>
      </w:r>
      <w:r w:rsidR="00EB3286">
        <w:rPr>
          <w:rFonts w:ascii="Times New Roman" w:hAnsi="Times New Roman" w:cs="Times New Roman"/>
          <w:color w:val="000000" w:themeColor="text1"/>
          <w:sz w:val="24"/>
          <w:szCs w:val="24"/>
        </w:rPr>
        <w:t>part involves the s</w:t>
      </w:r>
      <w:r>
        <w:rPr>
          <w:rFonts w:ascii="Times New Roman" w:hAnsi="Times New Roman" w:cs="Times New Roman"/>
          <w:color w:val="000000" w:themeColor="text1"/>
          <w:sz w:val="24"/>
          <w:szCs w:val="24"/>
        </w:rPr>
        <w:t xml:space="preserve">etup </w:t>
      </w:r>
      <w:r w:rsidR="00EB3286">
        <w:rPr>
          <w:rFonts w:ascii="Times New Roman" w:hAnsi="Times New Roman" w:cs="Times New Roman"/>
          <w:color w:val="000000" w:themeColor="text1"/>
          <w:sz w:val="24"/>
          <w:szCs w:val="24"/>
        </w:rPr>
        <w:t xml:space="preserve">of </w:t>
      </w:r>
      <w:r>
        <w:rPr>
          <w:rFonts w:ascii="Times New Roman" w:hAnsi="Times New Roman" w:cs="Times New Roman"/>
          <w:color w:val="000000" w:themeColor="text1"/>
          <w:sz w:val="24"/>
          <w:szCs w:val="24"/>
        </w:rPr>
        <w:t xml:space="preserve">a </w:t>
      </w:r>
      <w:r w:rsidR="00324BF3">
        <w:rPr>
          <w:rFonts w:ascii="Times New Roman" w:hAnsi="Times New Roman" w:cs="Times New Roman"/>
          <w:color w:val="000000" w:themeColor="text1"/>
          <w:sz w:val="24"/>
          <w:szCs w:val="24"/>
        </w:rPr>
        <w:t xml:space="preserve">local workstation running the </w:t>
      </w:r>
      <w:r>
        <w:rPr>
          <w:rFonts w:ascii="Times New Roman" w:hAnsi="Times New Roman" w:cs="Times New Roman"/>
          <w:color w:val="000000" w:themeColor="text1"/>
          <w:sz w:val="24"/>
          <w:szCs w:val="24"/>
        </w:rPr>
        <w:t xml:space="preserve">CentOS 7 </w:t>
      </w:r>
      <w:r w:rsidR="00324BF3">
        <w:rPr>
          <w:rFonts w:ascii="Times New Roman" w:hAnsi="Times New Roman" w:cs="Times New Roman"/>
          <w:color w:val="000000" w:themeColor="text1"/>
          <w:sz w:val="24"/>
          <w:szCs w:val="24"/>
        </w:rPr>
        <w:t>operating system</w:t>
      </w:r>
      <w:r>
        <w:rPr>
          <w:rFonts w:ascii="Times New Roman" w:hAnsi="Times New Roman" w:cs="Times New Roman"/>
          <w:color w:val="000000" w:themeColor="text1"/>
          <w:sz w:val="24"/>
          <w:szCs w:val="24"/>
        </w:rPr>
        <w:t xml:space="preserve">, </w:t>
      </w:r>
      <w:r w:rsidR="00324BF3">
        <w:rPr>
          <w:rFonts w:ascii="Times New Roman" w:hAnsi="Times New Roman" w:cs="Times New Roman"/>
          <w:color w:val="000000" w:themeColor="text1"/>
          <w:sz w:val="24"/>
          <w:szCs w:val="24"/>
        </w:rPr>
        <w:t xml:space="preserve">installation of a single-node Hadoop cluster on the local workstation, and installation of </w:t>
      </w:r>
      <w:r>
        <w:rPr>
          <w:rFonts w:ascii="Times New Roman" w:hAnsi="Times New Roman" w:cs="Times New Roman"/>
          <w:color w:val="000000" w:themeColor="text1"/>
          <w:sz w:val="24"/>
          <w:szCs w:val="24"/>
        </w:rPr>
        <w:t xml:space="preserve">all necessary tools for performing analysis using Elasticsearch </w:t>
      </w:r>
      <w:r w:rsidR="00A62392">
        <w:rPr>
          <w:rFonts w:ascii="Times New Roman" w:hAnsi="Times New Roman" w:cs="Times New Roman"/>
          <w:color w:val="000000" w:themeColor="text1"/>
          <w:sz w:val="24"/>
          <w:szCs w:val="24"/>
        </w:rPr>
        <w:t xml:space="preserve">on </w:t>
      </w:r>
      <w:r>
        <w:rPr>
          <w:rFonts w:ascii="Times New Roman" w:hAnsi="Times New Roman" w:cs="Times New Roman"/>
          <w:color w:val="000000" w:themeColor="text1"/>
          <w:sz w:val="24"/>
          <w:szCs w:val="24"/>
        </w:rPr>
        <w:t xml:space="preserve">Hadoop. </w:t>
      </w:r>
    </w:p>
    <w:p w:rsidR="00A62392" w:rsidRDefault="009F28E4" w:rsidP="00324BF3">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We gather</w:t>
      </w:r>
      <w:ins w:id="827" w:author="Likhita Sanapa Prabhakar" w:date="2017-09-08T03:45:00Z">
        <w:r w:rsidR="003B5C61">
          <w:rPr>
            <w:rFonts w:ascii="Times New Roman" w:hAnsi="Times New Roman" w:cs="Times New Roman"/>
            <w:color w:val="000000" w:themeColor="text1"/>
            <w:sz w:val="24"/>
            <w:szCs w:val="24"/>
          </w:rPr>
          <w:t>ed</w:t>
        </w:r>
      </w:ins>
      <w:r>
        <w:rPr>
          <w:rFonts w:ascii="Times New Roman" w:hAnsi="Times New Roman" w:cs="Times New Roman"/>
          <w:color w:val="000000" w:themeColor="text1"/>
          <w:sz w:val="24"/>
          <w:szCs w:val="24"/>
        </w:rPr>
        <w:t xml:space="preserve"> </w:t>
      </w:r>
      <w:r w:rsidR="00C916CA">
        <w:rPr>
          <w:rFonts w:ascii="Times New Roman" w:hAnsi="Times New Roman" w:cs="Times New Roman"/>
          <w:color w:val="000000" w:themeColor="text1"/>
          <w:sz w:val="24"/>
          <w:szCs w:val="24"/>
        </w:rPr>
        <w:t xml:space="preserve">all the required dependencies in the Hadoop class path to run the Hadoop JAR file. Once we have the data file (it may be any data, in any format like .txt, </w:t>
      </w:r>
      <w:r w:rsidR="00A62392">
        <w:rPr>
          <w:rFonts w:ascii="Times New Roman" w:hAnsi="Times New Roman" w:cs="Times New Roman"/>
          <w:color w:val="000000" w:themeColor="text1"/>
          <w:sz w:val="24"/>
          <w:szCs w:val="24"/>
        </w:rPr>
        <w:t>or .csv</w:t>
      </w:r>
      <w:r w:rsidR="00C916CA">
        <w:rPr>
          <w:rFonts w:ascii="Times New Roman" w:hAnsi="Times New Roman" w:cs="Times New Roman"/>
          <w:color w:val="000000" w:themeColor="text1"/>
          <w:sz w:val="24"/>
          <w:szCs w:val="24"/>
        </w:rPr>
        <w:t xml:space="preserve">) and the JAR file, import the data into HDFS and run the job jar </w:t>
      </w:r>
      <w:r w:rsidR="00D51B43">
        <w:rPr>
          <w:rFonts w:ascii="Times New Roman" w:hAnsi="Times New Roman" w:cs="Times New Roman"/>
          <w:color w:val="000000" w:themeColor="text1"/>
          <w:sz w:val="24"/>
          <w:szCs w:val="24"/>
        </w:rPr>
        <w:t>file</w:t>
      </w:r>
      <w:r w:rsidR="00C916CA">
        <w:rPr>
          <w:rFonts w:ascii="Times New Roman" w:hAnsi="Times New Roman" w:cs="Times New Roman"/>
          <w:color w:val="000000" w:themeColor="text1"/>
          <w:sz w:val="24"/>
          <w:szCs w:val="24"/>
        </w:rPr>
        <w:t>. In this process of importing and running the job in HDFS, the data is extracted into Elasticsearch with the help of ES-Hadoop library</w:t>
      </w:r>
      <w:r w:rsidR="00305794">
        <w:rPr>
          <w:rFonts w:ascii="Times New Roman" w:hAnsi="Times New Roman" w:cs="Times New Roman"/>
          <w:color w:val="000000" w:themeColor="text1"/>
          <w:sz w:val="24"/>
          <w:szCs w:val="24"/>
        </w:rPr>
        <w:t xml:space="preserve"> and is visualized through Kibana</w:t>
      </w:r>
      <w:r w:rsidR="00C916CA">
        <w:rPr>
          <w:rFonts w:ascii="Times New Roman" w:hAnsi="Times New Roman" w:cs="Times New Roman"/>
          <w:color w:val="000000" w:themeColor="text1"/>
          <w:sz w:val="24"/>
          <w:szCs w:val="24"/>
        </w:rPr>
        <w:t xml:space="preserve">. </w:t>
      </w:r>
    </w:p>
    <w:p w:rsidR="00DF6BEE" w:rsidRDefault="00C916CA" w:rsidP="00324BF3">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data can also be imported from Elasticsearch to HDFS by initially loading the dataset to Elasticsearch using the job JAR file and then running the JAR file to load the data from Elasticsearch to HDFS output file</w:t>
      </w:r>
      <w:r w:rsidR="006B30A3">
        <w:rPr>
          <w:rFonts w:ascii="Times New Roman" w:hAnsi="Times New Roman" w:cs="Times New Roman"/>
          <w:color w:val="000000" w:themeColor="text1"/>
          <w:sz w:val="24"/>
          <w:szCs w:val="24"/>
        </w:rPr>
        <w:t xml:space="preserve"> location. Here </w:t>
      </w:r>
      <w:r>
        <w:rPr>
          <w:rFonts w:ascii="Times New Roman" w:hAnsi="Times New Roman" w:cs="Times New Roman"/>
          <w:color w:val="000000" w:themeColor="text1"/>
          <w:sz w:val="24"/>
          <w:szCs w:val="24"/>
        </w:rPr>
        <w:t xml:space="preserve">MapReduce jobs </w:t>
      </w:r>
      <w:r w:rsidR="006B30A3">
        <w:rPr>
          <w:rFonts w:ascii="Times New Roman" w:hAnsi="Times New Roman" w:cs="Times New Roman"/>
          <w:color w:val="000000" w:themeColor="text1"/>
          <w:sz w:val="24"/>
          <w:szCs w:val="24"/>
        </w:rPr>
        <w:t xml:space="preserve">are used </w:t>
      </w:r>
      <w:r>
        <w:rPr>
          <w:rFonts w:ascii="Times New Roman" w:hAnsi="Times New Roman" w:cs="Times New Roman"/>
          <w:color w:val="000000" w:themeColor="text1"/>
          <w:sz w:val="24"/>
          <w:szCs w:val="24"/>
        </w:rPr>
        <w:t>to acquire the data in and out between Elasticsearch and Hadoop.</w:t>
      </w:r>
      <w:r w:rsidR="00305794">
        <w:rPr>
          <w:rFonts w:ascii="Times New Roman" w:hAnsi="Times New Roman" w:cs="Times New Roman"/>
          <w:color w:val="000000" w:themeColor="text1"/>
          <w:sz w:val="24"/>
          <w:szCs w:val="24"/>
        </w:rPr>
        <w:t xml:space="preserve"> This </w:t>
      </w:r>
      <w:r w:rsidR="00A62392">
        <w:rPr>
          <w:rFonts w:ascii="Times New Roman" w:hAnsi="Times New Roman" w:cs="Times New Roman"/>
          <w:color w:val="000000" w:themeColor="text1"/>
          <w:sz w:val="24"/>
          <w:szCs w:val="24"/>
        </w:rPr>
        <w:t xml:space="preserve">is the general </w:t>
      </w:r>
      <w:r w:rsidR="00305794">
        <w:rPr>
          <w:rFonts w:ascii="Times New Roman" w:hAnsi="Times New Roman" w:cs="Times New Roman"/>
          <w:color w:val="000000" w:themeColor="text1"/>
          <w:sz w:val="24"/>
          <w:szCs w:val="24"/>
        </w:rPr>
        <w:t xml:space="preserve">process </w:t>
      </w:r>
      <w:r w:rsidR="00A62392">
        <w:rPr>
          <w:rFonts w:ascii="Times New Roman" w:hAnsi="Times New Roman" w:cs="Times New Roman"/>
          <w:color w:val="000000" w:themeColor="text1"/>
          <w:sz w:val="24"/>
          <w:szCs w:val="24"/>
        </w:rPr>
        <w:t xml:space="preserve">of </w:t>
      </w:r>
      <w:r w:rsidR="00305794">
        <w:rPr>
          <w:rFonts w:ascii="Times New Roman" w:hAnsi="Times New Roman" w:cs="Times New Roman"/>
          <w:color w:val="000000" w:themeColor="text1"/>
          <w:sz w:val="24"/>
          <w:szCs w:val="24"/>
        </w:rPr>
        <w:t>how to use Elasticsearch and Hadoop locally, analyze data from the input provided, index the data and visualize it.</w:t>
      </w:r>
      <w:r w:rsidR="00B3703D">
        <w:rPr>
          <w:rFonts w:ascii="Times New Roman" w:hAnsi="Times New Roman" w:cs="Times New Roman"/>
          <w:color w:val="000000" w:themeColor="text1"/>
          <w:sz w:val="24"/>
          <w:szCs w:val="24"/>
        </w:rPr>
        <w:t xml:space="preserve"> </w:t>
      </w:r>
      <w:r w:rsidR="00604679">
        <w:rPr>
          <w:rFonts w:ascii="Times New Roman" w:hAnsi="Times New Roman" w:cs="Times New Roman"/>
          <w:color w:val="000000" w:themeColor="text1"/>
          <w:sz w:val="24"/>
          <w:szCs w:val="24"/>
        </w:rPr>
        <w:t xml:space="preserve">It </w:t>
      </w:r>
      <w:r w:rsidR="00A62392">
        <w:rPr>
          <w:rFonts w:ascii="Times New Roman" w:hAnsi="Times New Roman" w:cs="Times New Roman"/>
          <w:color w:val="000000" w:themeColor="text1"/>
          <w:sz w:val="24"/>
          <w:szCs w:val="24"/>
        </w:rPr>
        <w:t xml:space="preserve">requires </w:t>
      </w:r>
      <w:r w:rsidR="00604679">
        <w:rPr>
          <w:rFonts w:ascii="Times New Roman" w:hAnsi="Times New Roman" w:cs="Times New Roman"/>
          <w:color w:val="000000" w:themeColor="text1"/>
          <w:sz w:val="24"/>
          <w:szCs w:val="24"/>
        </w:rPr>
        <w:t>interaction</w:t>
      </w:r>
      <w:r w:rsidR="00A62392">
        <w:rPr>
          <w:rFonts w:ascii="Times New Roman" w:hAnsi="Times New Roman" w:cs="Times New Roman"/>
          <w:color w:val="000000" w:themeColor="text1"/>
          <w:sz w:val="24"/>
          <w:szCs w:val="24"/>
        </w:rPr>
        <w:t>s</w:t>
      </w:r>
      <w:r w:rsidR="00604679">
        <w:rPr>
          <w:rFonts w:ascii="Times New Roman" w:hAnsi="Times New Roman" w:cs="Times New Roman"/>
          <w:color w:val="000000" w:themeColor="text1"/>
          <w:sz w:val="24"/>
          <w:szCs w:val="24"/>
        </w:rPr>
        <w:t xml:space="preserve"> between Elasticsearch and Hadoop </w:t>
      </w:r>
      <w:r w:rsidR="00A62392">
        <w:rPr>
          <w:rFonts w:ascii="Times New Roman" w:hAnsi="Times New Roman" w:cs="Times New Roman"/>
          <w:color w:val="000000" w:themeColor="text1"/>
          <w:sz w:val="24"/>
          <w:szCs w:val="24"/>
        </w:rPr>
        <w:t xml:space="preserve">platform and </w:t>
      </w:r>
      <w:r w:rsidR="00604679">
        <w:rPr>
          <w:rFonts w:ascii="Times New Roman" w:hAnsi="Times New Roman" w:cs="Times New Roman"/>
          <w:color w:val="000000" w:themeColor="text1"/>
          <w:sz w:val="24"/>
          <w:szCs w:val="24"/>
        </w:rPr>
        <w:t>tools.</w:t>
      </w:r>
    </w:p>
    <w:p w:rsidR="00C42F25" w:rsidRDefault="00C42F25" w:rsidP="00ED3D9A">
      <w:pPr>
        <w:spacing w:after="200" w:line="360" w:lineRule="auto"/>
        <w:contextualSpacing/>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second part of this Masters Project research focuses on developing a</w:t>
      </w:r>
      <w:r w:rsidR="00D4668D">
        <w:rPr>
          <w:rFonts w:ascii="Times New Roman" w:hAnsi="Times New Roman" w:cs="Times New Roman"/>
          <w:color w:val="000000" w:themeColor="text1"/>
          <w:sz w:val="24"/>
          <w:szCs w:val="24"/>
        </w:rPr>
        <w:t xml:space="preserve"> log analytics solution on AWS which includes </w:t>
      </w:r>
    </w:p>
    <w:p w:rsidR="00C42F25" w:rsidRDefault="00E82722" w:rsidP="00C42F25">
      <w:pPr>
        <w:pStyle w:val="ListParagraph"/>
        <w:numPr>
          <w:ilvl w:val="0"/>
          <w:numId w:val="17"/>
        </w:numPr>
        <w:spacing w:after="200" w:line="360" w:lineRule="auto"/>
        <w:jc w:val="both"/>
        <w:rPr>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EC</w:t>
      </w:r>
      <w:r w:rsidRPr="00C42F25">
        <w:rPr>
          <w:rFonts w:ascii="Times New Roman" w:hAnsi="Times New Roman" w:cs="Times New Roman"/>
          <w:color w:val="000000" w:themeColor="text1"/>
          <w:sz w:val="24"/>
          <w:szCs w:val="24"/>
          <w:vertAlign w:val="subscript"/>
        </w:rPr>
        <w:t xml:space="preserve">2 </w:t>
      </w:r>
      <w:r w:rsidRPr="00C42F25">
        <w:rPr>
          <w:rFonts w:ascii="Times New Roman" w:hAnsi="Times New Roman" w:cs="Times New Roman"/>
          <w:color w:val="000000" w:themeColor="text1"/>
          <w:sz w:val="24"/>
          <w:szCs w:val="24"/>
        </w:rPr>
        <w:t>instance (used as a web server and log producer)</w:t>
      </w:r>
      <w:r w:rsidR="00C42F25">
        <w:rPr>
          <w:rFonts w:ascii="Times New Roman" w:hAnsi="Times New Roman" w:cs="Times New Roman"/>
          <w:color w:val="000000" w:themeColor="text1"/>
          <w:sz w:val="24"/>
          <w:szCs w:val="24"/>
        </w:rPr>
        <w:t>,</w:t>
      </w:r>
    </w:p>
    <w:p w:rsidR="00C42F25" w:rsidRDefault="00E82722" w:rsidP="00C42F25">
      <w:pPr>
        <w:pStyle w:val="ListParagraph"/>
        <w:numPr>
          <w:ilvl w:val="0"/>
          <w:numId w:val="17"/>
        </w:numPr>
        <w:spacing w:after="200" w:line="360" w:lineRule="auto"/>
        <w:jc w:val="both"/>
        <w:rPr>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Amazon Kinesis Firehose Delivery Stream (used to deliver real-time streaming data to destinations such as S</w:t>
      </w:r>
      <w:r w:rsidRPr="00C42F25">
        <w:rPr>
          <w:rFonts w:ascii="Times New Roman" w:hAnsi="Times New Roman" w:cs="Times New Roman"/>
          <w:color w:val="000000" w:themeColor="text1"/>
          <w:sz w:val="24"/>
          <w:szCs w:val="24"/>
          <w:vertAlign w:val="subscript"/>
        </w:rPr>
        <w:t xml:space="preserve">3 </w:t>
      </w:r>
      <w:r w:rsidRPr="00C42F25">
        <w:rPr>
          <w:rFonts w:ascii="Times New Roman" w:hAnsi="Times New Roman" w:cs="Times New Roman"/>
          <w:color w:val="000000" w:themeColor="text1"/>
          <w:sz w:val="24"/>
          <w:szCs w:val="24"/>
        </w:rPr>
        <w:t>(Simple Storage Service) and Elasticsearch)</w:t>
      </w:r>
      <w:r w:rsidR="00C42F25">
        <w:rPr>
          <w:rFonts w:ascii="Times New Roman" w:hAnsi="Times New Roman" w:cs="Times New Roman"/>
          <w:color w:val="000000" w:themeColor="text1"/>
          <w:sz w:val="24"/>
          <w:szCs w:val="24"/>
        </w:rPr>
        <w:t>,</w:t>
      </w:r>
    </w:p>
    <w:p w:rsidR="00C42F25" w:rsidRDefault="00E82722" w:rsidP="00C42F25">
      <w:pPr>
        <w:pStyle w:val="ListParagraph"/>
        <w:numPr>
          <w:ilvl w:val="0"/>
          <w:numId w:val="17"/>
        </w:numPr>
        <w:spacing w:after="200" w:line="360" w:lineRule="auto"/>
        <w:jc w:val="both"/>
        <w:rPr>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 xml:space="preserve">Amazon Kinesis Agent (It is a stand-alone </w:t>
      </w:r>
      <w:r w:rsidR="00C42F25" w:rsidRPr="00C42F25">
        <w:rPr>
          <w:rFonts w:ascii="Times New Roman" w:hAnsi="Times New Roman" w:cs="Times New Roman"/>
          <w:color w:val="000000" w:themeColor="text1"/>
          <w:sz w:val="24"/>
          <w:szCs w:val="24"/>
        </w:rPr>
        <w:t>J</w:t>
      </w:r>
      <w:r w:rsidRPr="00C42F25">
        <w:rPr>
          <w:rFonts w:ascii="Times New Roman" w:hAnsi="Times New Roman" w:cs="Times New Roman"/>
          <w:color w:val="000000" w:themeColor="text1"/>
          <w:sz w:val="24"/>
          <w:szCs w:val="24"/>
        </w:rPr>
        <w:t xml:space="preserve">ava software which offers </w:t>
      </w:r>
      <w:del w:id="828" w:author="Likhita Sanapa Prabhakar" w:date="2017-09-08T02:16:00Z">
        <w:r w:rsidRPr="00C42F25" w:rsidDel="002D7493">
          <w:rPr>
            <w:rFonts w:ascii="Times New Roman" w:hAnsi="Times New Roman" w:cs="Times New Roman"/>
            <w:color w:val="000000" w:themeColor="text1"/>
            <w:sz w:val="24"/>
            <w:szCs w:val="24"/>
          </w:rPr>
          <w:delText>an easy way</w:delText>
        </w:r>
      </w:del>
      <w:ins w:id="829" w:author="Likhita Sanapa Prabhakar" w:date="2017-09-08T02:16:00Z">
        <w:r w:rsidR="002D7493" w:rsidRPr="00C42F25">
          <w:rPr>
            <w:rFonts w:ascii="Times New Roman" w:hAnsi="Times New Roman" w:cs="Times New Roman"/>
            <w:color w:val="000000" w:themeColor="text1"/>
            <w:sz w:val="24"/>
            <w:szCs w:val="24"/>
          </w:rPr>
          <w:t>an effortless way</w:t>
        </w:r>
      </w:ins>
      <w:r w:rsidRPr="00C42F25">
        <w:rPr>
          <w:rFonts w:ascii="Times New Roman" w:hAnsi="Times New Roman" w:cs="Times New Roman"/>
          <w:color w:val="000000" w:themeColor="text1"/>
          <w:sz w:val="24"/>
          <w:szCs w:val="24"/>
        </w:rPr>
        <w:t xml:space="preserve"> to collect and send data to </w:t>
      </w:r>
      <w:r w:rsidR="00C42F25" w:rsidRPr="00C42F25">
        <w:rPr>
          <w:rFonts w:ascii="Times New Roman" w:hAnsi="Times New Roman" w:cs="Times New Roman"/>
          <w:color w:val="000000" w:themeColor="text1"/>
          <w:sz w:val="24"/>
          <w:szCs w:val="24"/>
        </w:rPr>
        <w:t>F</w:t>
      </w:r>
      <w:r w:rsidR="00C42F25">
        <w:rPr>
          <w:rFonts w:ascii="Times New Roman" w:hAnsi="Times New Roman" w:cs="Times New Roman"/>
          <w:color w:val="000000" w:themeColor="text1"/>
          <w:sz w:val="24"/>
          <w:szCs w:val="24"/>
        </w:rPr>
        <w:t>irehose),</w:t>
      </w:r>
    </w:p>
    <w:p w:rsidR="002D7493" w:rsidRDefault="00E82722" w:rsidP="00C42F25">
      <w:pPr>
        <w:pStyle w:val="ListParagraph"/>
        <w:numPr>
          <w:ilvl w:val="0"/>
          <w:numId w:val="17"/>
        </w:numPr>
        <w:spacing w:after="200" w:line="360" w:lineRule="auto"/>
        <w:jc w:val="both"/>
        <w:rPr>
          <w:ins w:id="830" w:author="Likhita Sanapa Prabhakar" w:date="2017-09-08T02:16:00Z"/>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 xml:space="preserve">Elasticsearch service (used for analysis and visualizations), </w:t>
      </w:r>
    </w:p>
    <w:p w:rsidR="00C42F25" w:rsidRDefault="00E82722" w:rsidP="00C42F25">
      <w:pPr>
        <w:pStyle w:val="ListParagraph"/>
        <w:numPr>
          <w:ilvl w:val="0"/>
          <w:numId w:val="17"/>
        </w:numPr>
        <w:spacing w:after="200" w:line="360" w:lineRule="auto"/>
        <w:jc w:val="both"/>
        <w:rPr>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Amazon Kinesis Analytics Application (to aggregate data from streaming web log data and store it in ES)</w:t>
      </w:r>
      <w:r w:rsidR="00C42F25">
        <w:rPr>
          <w:rFonts w:ascii="Times New Roman" w:hAnsi="Times New Roman" w:cs="Times New Roman"/>
          <w:color w:val="000000" w:themeColor="text1"/>
          <w:sz w:val="24"/>
          <w:szCs w:val="24"/>
        </w:rPr>
        <w:t>, and</w:t>
      </w:r>
    </w:p>
    <w:p w:rsidR="00C42F25" w:rsidRPr="00C42F25" w:rsidRDefault="00E82722" w:rsidP="00C42F25">
      <w:pPr>
        <w:pStyle w:val="ListParagraph"/>
        <w:numPr>
          <w:ilvl w:val="0"/>
          <w:numId w:val="17"/>
        </w:numPr>
        <w:spacing w:after="200" w:line="360" w:lineRule="auto"/>
        <w:jc w:val="both"/>
        <w:rPr>
          <w:rFonts w:ascii="Times New Roman" w:hAnsi="Times New Roman" w:cs="Times New Roman"/>
          <w:color w:val="000000" w:themeColor="text1"/>
          <w:sz w:val="24"/>
          <w:szCs w:val="24"/>
        </w:rPr>
      </w:pPr>
      <w:r w:rsidRPr="00C42F25">
        <w:rPr>
          <w:rFonts w:ascii="Times New Roman" w:hAnsi="Times New Roman" w:cs="Times New Roman"/>
          <w:color w:val="000000" w:themeColor="text1"/>
          <w:sz w:val="24"/>
          <w:szCs w:val="24"/>
        </w:rPr>
        <w:t>Amazon Kinesis Firehose Delivery Stream to get the output data from Analytics Application to ES.</w:t>
      </w:r>
      <w:r w:rsidR="00DE6EB7" w:rsidRPr="00C42F25">
        <w:rPr>
          <w:rFonts w:ascii="Times New Roman" w:hAnsi="Times New Roman" w:cs="Times New Roman"/>
          <w:color w:val="000000" w:themeColor="text1"/>
          <w:sz w:val="24"/>
          <w:szCs w:val="24"/>
        </w:rPr>
        <w:t xml:space="preserve"> </w:t>
      </w:r>
    </w:p>
    <w:p w:rsidR="00E82722" w:rsidRDefault="00DE6EB7" w:rsidP="00ED3D9A">
      <w:pPr>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w:t>
      </w:r>
      <w:r w:rsidR="00964EC3">
        <w:rPr>
          <w:rFonts w:ascii="Times New Roman" w:hAnsi="Times New Roman" w:cs="Times New Roman"/>
          <w:color w:val="000000" w:themeColor="text1"/>
          <w:sz w:val="24"/>
          <w:szCs w:val="24"/>
        </w:rPr>
        <w:t xml:space="preserve">a </w:t>
      </w:r>
      <w:r w:rsidR="00C42F25">
        <w:rPr>
          <w:rFonts w:ascii="Times New Roman" w:hAnsi="Times New Roman" w:cs="Times New Roman"/>
          <w:color w:val="000000" w:themeColor="text1"/>
          <w:sz w:val="24"/>
          <w:szCs w:val="24"/>
        </w:rPr>
        <w:t>P</w:t>
      </w:r>
      <w:r w:rsidR="00964EC3">
        <w:rPr>
          <w:rFonts w:ascii="Times New Roman" w:hAnsi="Times New Roman" w:cs="Times New Roman"/>
          <w:color w:val="000000" w:themeColor="text1"/>
          <w:sz w:val="24"/>
          <w:szCs w:val="24"/>
        </w:rPr>
        <w:t>yth</w:t>
      </w:r>
      <w:r>
        <w:rPr>
          <w:rFonts w:ascii="Times New Roman" w:hAnsi="Times New Roman" w:cs="Times New Roman"/>
          <w:color w:val="000000" w:themeColor="text1"/>
          <w:sz w:val="24"/>
          <w:szCs w:val="24"/>
        </w:rPr>
        <w:t xml:space="preserve">on program </w:t>
      </w:r>
      <w:r w:rsidR="00C42F25">
        <w:rPr>
          <w:rFonts w:ascii="Times New Roman" w:hAnsi="Times New Roman" w:cs="Times New Roman"/>
          <w:color w:val="000000" w:themeColor="text1"/>
          <w:sz w:val="24"/>
          <w:szCs w:val="24"/>
        </w:rPr>
        <w:t>is developed to produce</w:t>
      </w:r>
      <w:r w:rsidR="00964EC3">
        <w:rPr>
          <w:rFonts w:ascii="Times New Roman" w:hAnsi="Times New Roman" w:cs="Times New Roman"/>
          <w:color w:val="000000" w:themeColor="text1"/>
          <w:sz w:val="24"/>
          <w:szCs w:val="24"/>
        </w:rPr>
        <w:t xml:space="preserve"> lo</w:t>
      </w:r>
      <w:r>
        <w:rPr>
          <w:rFonts w:ascii="Times New Roman" w:hAnsi="Times New Roman" w:cs="Times New Roman"/>
          <w:color w:val="000000" w:themeColor="text1"/>
          <w:sz w:val="24"/>
          <w:szCs w:val="24"/>
        </w:rPr>
        <w:t xml:space="preserve">gs into </w:t>
      </w:r>
      <w:r w:rsidR="00C42F25">
        <w:rPr>
          <w:rFonts w:ascii="Times New Roman" w:hAnsi="Times New Roman" w:cs="Times New Roman"/>
          <w:color w:val="000000" w:themeColor="text1"/>
          <w:sz w:val="24"/>
          <w:szCs w:val="24"/>
        </w:rPr>
        <w:t xml:space="preserve">AWS. </w:t>
      </w:r>
      <w:r>
        <w:rPr>
          <w:rFonts w:ascii="Times New Roman" w:hAnsi="Times New Roman" w:cs="Times New Roman"/>
          <w:color w:val="000000" w:themeColor="text1"/>
          <w:sz w:val="24"/>
          <w:szCs w:val="24"/>
        </w:rPr>
        <w:t>A</w:t>
      </w:r>
      <w:r w:rsidR="003D3BE8">
        <w:rPr>
          <w:rFonts w:ascii="Times New Roman" w:hAnsi="Times New Roman" w:cs="Times New Roman"/>
          <w:color w:val="000000" w:themeColor="text1"/>
          <w:sz w:val="24"/>
          <w:szCs w:val="24"/>
        </w:rPr>
        <w:t>n</w:t>
      </w:r>
      <w:r w:rsidR="00964EC3">
        <w:rPr>
          <w:rFonts w:ascii="Times New Roman" w:hAnsi="Times New Roman" w:cs="Times New Roman"/>
          <w:color w:val="000000" w:themeColor="text1"/>
          <w:sz w:val="24"/>
          <w:szCs w:val="24"/>
        </w:rPr>
        <w:t xml:space="preserve"> </w:t>
      </w:r>
      <w:r w:rsidR="003D3BE8">
        <w:rPr>
          <w:rFonts w:ascii="Times New Roman" w:hAnsi="Times New Roman" w:cs="Times New Roman"/>
          <w:color w:val="000000" w:themeColor="text1"/>
          <w:sz w:val="24"/>
          <w:szCs w:val="24"/>
        </w:rPr>
        <w:t xml:space="preserve">end-to-end </w:t>
      </w:r>
      <w:r w:rsidR="00C42F25">
        <w:rPr>
          <w:rFonts w:ascii="Times New Roman" w:hAnsi="Times New Roman" w:cs="Times New Roman"/>
          <w:color w:val="000000" w:themeColor="text1"/>
          <w:sz w:val="24"/>
          <w:szCs w:val="24"/>
        </w:rPr>
        <w:t xml:space="preserve">pipeline/workflow </w:t>
      </w:r>
      <w:r w:rsidR="003D3BE8">
        <w:rPr>
          <w:rFonts w:ascii="Times New Roman" w:hAnsi="Times New Roman" w:cs="Times New Roman"/>
          <w:color w:val="000000" w:themeColor="text1"/>
          <w:sz w:val="24"/>
          <w:szCs w:val="24"/>
        </w:rPr>
        <w:t>that combines several AWS services</w:t>
      </w:r>
      <w:r>
        <w:rPr>
          <w:rFonts w:ascii="Times New Roman" w:hAnsi="Times New Roman" w:cs="Times New Roman"/>
          <w:color w:val="000000" w:themeColor="text1"/>
          <w:sz w:val="24"/>
          <w:szCs w:val="24"/>
        </w:rPr>
        <w:t xml:space="preserve"> is </w:t>
      </w:r>
      <w:r w:rsidR="00C42F25">
        <w:rPr>
          <w:rFonts w:ascii="Times New Roman" w:hAnsi="Times New Roman" w:cs="Times New Roman"/>
          <w:color w:val="000000" w:themeColor="text1"/>
          <w:sz w:val="24"/>
          <w:szCs w:val="24"/>
        </w:rPr>
        <w:t xml:space="preserve">constructed to ingest the streaming log data, aggregate it in such a way that it can be analyzed and visualized. </w:t>
      </w:r>
      <w:r w:rsidR="003D3BE8">
        <w:rPr>
          <w:rFonts w:ascii="Times New Roman" w:hAnsi="Times New Roman" w:cs="Times New Roman"/>
          <w:color w:val="000000" w:themeColor="text1"/>
          <w:sz w:val="24"/>
          <w:szCs w:val="24"/>
        </w:rPr>
        <w:t>Then a live stream of Apache access log data is analyzed and the total request for each HTTP response type is aggregated for every minute. And the near real-time data is visualized using Kibana.</w:t>
      </w:r>
    </w:p>
    <w:p w:rsidR="003D3BE8" w:rsidRDefault="003D3BE8" w:rsidP="005B2B34">
      <w:pPr>
        <w:pStyle w:val="Heading2"/>
      </w:pPr>
      <w:bookmarkStart w:id="831" w:name="_Toc492334899"/>
      <w:bookmarkStart w:id="832" w:name="_Toc492600378"/>
      <w:r w:rsidRPr="003D3BE8">
        <w:lastRenderedPageBreak/>
        <w:t>Report Organization</w:t>
      </w:r>
      <w:bookmarkEnd w:id="831"/>
      <w:bookmarkEnd w:id="832"/>
    </w:p>
    <w:p w:rsidR="003D3BE8" w:rsidRPr="00CB526C" w:rsidRDefault="003D3BE8" w:rsidP="00FC37EA">
      <w:pPr>
        <w:spacing w:after="0" w:line="360" w:lineRule="auto"/>
        <w:jc w:val="both"/>
        <w:rPr>
          <w:rFonts w:ascii="Times New Roman" w:hAnsi="Times New Roman" w:cs="Times New Roman"/>
          <w:sz w:val="24"/>
          <w:szCs w:val="24"/>
        </w:rPr>
      </w:pPr>
      <w:r w:rsidRPr="00CB526C">
        <w:rPr>
          <w:rFonts w:ascii="Times New Roman" w:hAnsi="Times New Roman" w:cs="Times New Roman"/>
          <w:sz w:val="24"/>
          <w:szCs w:val="24"/>
        </w:rPr>
        <w:t>The project report is organized as below.</w:t>
      </w:r>
    </w:p>
    <w:p w:rsidR="003D3BE8" w:rsidRPr="00B9139E" w:rsidRDefault="003D3BE8" w:rsidP="00B9139E">
      <w:pPr>
        <w:pStyle w:val="ListParagraph"/>
        <w:numPr>
          <w:ilvl w:val="0"/>
          <w:numId w:val="18"/>
        </w:numPr>
        <w:spacing w:after="0" w:line="360" w:lineRule="auto"/>
        <w:ind w:left="720"/>
        <w:jc w:val="both"/>
        <w:rPr>
          <w:rFonts w:ascii="Times New Roman" w:hAnsi="Times New Roman" w:cs="Times New Roman"/>
          <w:sz w:val="24"/>
          <w:szCs w:val="24"/>
        </w:rPr>
      </w:pPr>
      <w:r w:rsidRPr="00B9139E">
        <w:rPr>
          <w:rFonts w:ascii="Times New Roman" w:hAnsi="Times New Roman" w:cs="Times New Roman"/>
          <w:sz w:val="24"/>
          <w:szCs w:val="24"/>
        </w:rPr>
        <w:t xml:space="preserve">Section 2: </w:t>
      </w:r>
      <w:r w:rsidR="00CB526C" w:rsidRPr="00B9139E">
        <w:rPr>
          <w:rFonts w:ascii="Times New Roman" w:hAnsi="Times New Roman" w:cs="Times New Roman"/>
          <w:sz w:val="24"/>
          <w:szCs w:val="24"/>
        </w:rPr>
        <w:t>Elasticsearch using Hadoop</w:t>
      </w:r>
    </w:p>
    <w:p w:rsidR="00CB526C" w:rsidRPr="00B9139E" w:rsidRDefault="00CB526C" w:rsidP="00B9139E">
      <w:pPr>
        <w:pStyle w:val="ListParagraph"/>
        <w:numPr>
          <w:ilvl w:val="0"/>
          <w:numId w:val="18"/>
        </w:numPr>
        <w:spacing w:after="0" w:line="360" w:lineRule="auto"/>
        <w:ind w:left="720"/>
        <w:jc w:val="both"/>
        <w:rPr>
          <w:rFonts w:ascii="Times New Roman" w:hAnsi="Times New Roman" w:cs="Times New Roman"/>
          <w:sz w:val="24"/>
          <w:szCs w:val="24"/>
        </w:rPr>
      </w:pPr>
      <w:r w:rsidRPr="00B9139E">
        <w:rPr>
          <w:rFonts w:ascii="Times New Roman" w:hAnsi="Times New Roman" w:cs="Times New Roman"/>
          <w:sz w:val="24"/>
          <w:szCs w:val="24"/>
        </w:rPr>
        <w:t>Section 3: Elasticsearch using AWS</w:t>
      </w:r>
    </w:p>
    <w:p w:rsidR="00CB526C" w:rsidRPr="00B9139E" w:rsidRDefault="00CB526C" w:rsidP="00B9139E">
      <w:pPr>
        <w:pStyle w:val="ListParagraph"/>
        <w:numPr>
          <w:ilvl w:val="0"/>
          <w:numId w:val="18"/>
        </w:numPr>
        <w:spacing w:after="0" w:line="360" w:lineRule="auto"/>
        <w:ind w:left="720"/>
        <w:jc w:val="both"/>
        <w:rPr>
          <w:rFonts w:ascii="Times New Roman" w:hAnsi="Times New Roman" w:cs="Times New Roman"/>
          <w:sz w:val="24"/>
          <w:szCs w:val="24"/>
        </w:rPr>
      </w:pPr>
      <w:r w:rsidRPr="00B9139E">
        <w:rPr>
          <w:rFonts w:ascii="Times New Roman" w:hAnsi="Times New Roman" w:cs="Times New Roman"/>
          <w:sz w:val="24"/>
          <w:szCs w:val="24"/>
        </w:rPr>
        <w:t>Section 4: Conclusion</w:t>
      </w:r>
    </w:p>
    <w:p w:rsidR="00CB526C" w:rsidRPr="00B9139E" w:rsidRDefault="00CB526C" w:rsidP="00B9139E">
      <w:pPr>
        <w:pStyle w:val="ListParagraph"/>
        <w:numPr>
          <w:ilvl w:val="0"/>
          <w:numId w:val="18"/>
        </w:numPr>
        <w:spacing w:after="0" w:line="360" w:lineRule="auto"/>
        <w:ind w:left="720"/>
        <w:jc w:val="both"/>
        <w:rPr>
          <w:rFonts w:ascii="Times New Roman" w:hAnsi="Times New Roman" w:cs="Times New Roman"/>
          <w:sz w:val="24"/>
          <w:szCs w:val="24"/>
        </w:rPr>
      </w:pPr>
      <w:r w:rsidRPr="00B9139E">
        <w:rPr>
          <w:rFonts w:ascii="Times New Roman" w:hAnsi="Times New Roman" w:cs="Times New Roman"/>
          <w:sz w:val="24"/>
          <w:szCs w:val="24"/>
        </w:rPr>
        <w:t>Section 5: Future work</w:t>
      </w: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C781A" w:rsidRDefault="00CC781A" w:rsidP="00CB526C">
      <w:pPr>
        <w:spacing w:after="0" w:line="360" w:lineRule="auto"/>
        <w:jc w:val="both"/>
        <w:rPr>
          <w:rFonts w:ascii="Times New Roman" w:hAnsi="Times New Roman" w:cs="Times New Roman"/>
          <w:sz w:val="24"/>
          <w:szCs w:val="24"/>
        </w:rPr>
      </w:pPr>
    </w:p>
    <w:p w:rsidR="00CD79B5" w:rsidRDefault="00CD79B5">
      <w:pPr>
        <w:rPr>
          <w:rFonts w:ascii="Times New Roman" w:eastAsiaTheme="majorEastAsia" w:hAnsi="Times New Roman" w:cstheme="majorBidi"/>
          <w:b/>
          <w:sz w:val="28"/>
          <w:szCs w:val="32"/>
        </w:rPr>
      </w:pPr>
      <w:bookmarkStart w:id="833" w:name="_Toc492334900"/>
      <w:r>
        <w:br w:type="page"/>
      </w:r>
    </w:p>
    <w:p w:rsidR="00CC781A" w:rsidRDefault="00CC781A" w:rsidP="00AD2F64">
      <w:pPr>
        <w:pStyle w:val="Heading1"/>
        <w:numPr>
          <w:ilvl w:val="0"/>
          <w:numId w:val="2"/>
        </w:numPr>
        <w:ind w:left="720" w:hanging="720"/>
        <w:rPr>
          <w:color w:val="230DC3"/>
        </w:rPr>
      </w:pPr>
      <w:bookmarkStart w:id="834" w:name="_Toc492600379"/>
      <w:r w:rsidRPr="00C63F8B">
        <w:lastRenderedPageBreak/>
        <w:t>ELASTICSEARCH USING HADOOP</w:t>
      </w:r>
      <w:bookmarkEnd w:id="833"/>
      <w:bookmarkEnd w:id="834"/>
    </w:p>
    <w:p w:rsidR="00961088" w:rsidRPr="00115440" w:rsidRDefault="00AC0F5C" w:rsidP="007641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00115440" w:rsidRPr="00115440">
        <w:rPr>
          <w:rFonts w:ascii="Times New Roman" w:hAnsi="Times New Roman" w:cs="Times New Roman"/>
          <w:sz w:val="24"/>
          <w:szCs w:val="24"/>
        </w:rPr>
        <w:t xml:space="preserve"> CentOS 7</w:t>
      </w:r>
      <w:r w:rsidR="00115440">
        <w:rPr>
          <w:rFonts w:ascii="Times New Roman" w:hAnsi="Times New Roman" w:cs="Times New Roman"/>
          <w:sz w:val="24"/>
          <w:szCs w:val="24"/>
        </w:rPr>
        <w:t xml:space="preserve"> server </w:t>
      </w:r>
      <w:r w:rsidR="00023D05">
        <w:rPr>
          <w:rFonts w:ascii="Times New Roman" w:hAnsi="Times New Roman" w:cs="Times New Roman"/>
          <w:sz w:val="24"/>
          <w:szCs w:val="24"/>
        </w:rPr>
        <w:t xml:space="preserve">is configured to run </w:t>
      </w:r>
      <w:r w:rsidR="00696838">
        <w:rPr>
          <w:rFonts w:ascii="Times New Roman" w:hAnsi="Times New Roman" w:cs="Times New Roman"/>
          <w:sz w:val="24"/>
          <w:szCs w:val="24"/>
        </w:rPr>
        <w:t>Hadoop a</w:t>
      </w:r>
      <w:r w:rsidR="005B381D">
        <w:rPr>
          <w:rFonts w:ascii="Times New Roman" w:hAnsi="Times New Roman" w:cs="Times New Roman"/>
          <w:sz w:val="24"/>
          <w:szCs w:val="24"/>
        </w:rPr>
        <w:t xml:space="preserve">nd Elasticsearch, </w:t>
      </w:r>
      <w:r w:rsidR="00023D05">
        <w:rPr>
          <w:rFonts w:ascii="Times New Roman" w:hAnsi="Times New Roman" w:cs="Times New Roman"/>
          <w:sz w:val="24"/>
          <w:szCs w:val="24"/>
        </w:rPr>
        <w:t xml:space="preserve">and a wordcount </w:t>
      </w:r>
      <w:r w:rsidR="005B381D">
        <w:rPr>
          <w:rFonts w:ascii="Times New Roman" w:hAnsi="Times New Roman" w:cs="Times New Roman"/>
          <w:sz w:val="24"/>
          <w:szCs w:val="24"/>
        </w:rPr>
        <w:t xml:space="preserve">example for testing purpose. </w:t>
      </w:r>
      <w:r w:rsidR="006367A1">
        <w:rPr>
          <w:rFonts w:ascii="Times New Roman" w:hAnsi="Times New Roman" w:cs="Times New Roman"/>
          <w:sz w:val="24"/>
          <w:szCs w:val="24"/>
        </w:rPr>
        <w:t xml:space="preserve">Mapper and Reducer </w:t>
      </w:r>
      <w:r w:rsidR="005B381D">
        <w:rPr>
          <w:rFonts w:ascii="Times New Roman" w:hAnsi="Times New Roman" w:cs="Times New Roman"/>
          <w:sz w:val="24"/>
          <w:szCs w:val="24"/>
        </w:rPr>
        <w:t xml:space="preserve">classes are </w:t>
      </w:r>
      <w:r w:rsidR="00023D05">
        <w:rPr>
          <w:rFonts w:ascii="Times New Roman" w:hAnsi="Times New Roman" w:cs="Times New Roman"/>
          <w:sz w:val="24"/>
          <w:szCs w:val="24"/>
        </w:rPr>
        <w:t xml:space="preserve">implemented for </w:t>
      </w:r>
      <w:r w:rsidR="005B381D">
        <w:rPr>
          <w:rFonts w:ascii="Times New Roman" w:hAnsi="Times New Roman" w:cs="Times New Roman"/>
          <w:sz w:val="24"/>
          <w:szCs w:val="24"/>
        </w:rPr>
        <w:t xml:space="preserve">the wordcount example. </w:t>
      </w:r>
    </w:p>
    <w:p w:rsidR="00CC781A" w:rsidRDefault="004F0C09" w:rsidP="005B2B34">
      <w:pPr>
        <w:pStyle w:val="Heading2"/>
      </w:pPr>
      <w:bookmarkStart w:id="835" w:name="_Toc492333844"/>
      <w:bookmarkStart w:id="836" w:name="_Toc492334901"/>
      <w:bookmarkStart w:id="837" w:name="_Toc492600380"/>
      <w:bookmarkEnd w:id="835"/>
      <w:r w:rsidRPr="00670F51">
        <w:t>Setting up Environment</w:t>
      </w:r>
      <w:bookmarkEnd w:id="836"/>
      <w:bookmarkEnd w:id="837"/>
    </w:p>
    <w:p w:rsidR="00525FD5" w:rsidRPr="00045A62" w:rsidRDefault="00045A62" w:rsidP="00764156">
      <w:pPr>
        <w:spacing w:after="0" w:line="360" w:lineRule="auto"/>
        <w:jc w:val="both"/>
        <w:rPr>
          <w:rFonts w:ascii="Times New Roman" w:hAnsi="Times New Roman" w:cs="Times New Roman"/>
          <w:sz w:val="24"/>
          <w:szCs w:val="24"/>
        </w:rPr>
      </w:pPr>
      <w:r w:rsidRPr="00045A62">
        <w:rPr>
          <w:rFonts w:ascii="Times New Roman" w:hAnsi="Times New Roman" w:cs="Times New Roman"/>
          <w:sz w:val="24"/>
          <w:szCs w:val="24"/>
        </w:rPr>
        <w:t>We created an environment</w:t>
      </w:r>
      <w:r>
        <w:rPr>
          <w:rFonts w:ascii="Times New Roman" w:hAnsi="Times New Roman" w:cs="Times New Roman"/>
          <w:sz w:val="24"/>
          <w:szCs w:val="24"/>
        </w:rPr>
        <w:t xml:space="preserve"> with ES-Hadoop up and running. In this </w:t>
      </w:r>
      <w:r w:rsidR="00F859B9">
        <w:rPr>
          <w:rFonts w:ascii="Times New Roman" w:hAnsi="Times New Roman" w:cs="Times New Roman"/>
          <w:sz w:val="24"/>
          <w:szCs w:val="24"/>
        </w:rPr>
        <w:t>project,</w:t>
      </w:r>
      <w:r>
        <w:rPr>
          <w:rFonts w:ascii="Times New Roman" w:hAnsi="Times New Roman" w:cs="Times New Roman"/>
          <w:sz w:val="24"/>
          <w:szCs w:val="24"/>
        </w:rPr>
        <w:t xml:space="preserve"> we used a Pseudo-Distributed </w:t>
      </w:r>
      <w:r w:rsidR="00F859B9">
        <w:rPr>
          <w:rFonts w:ascii="Times New Roman" w:hAnsi="Times New Roman" w:cs="Times New Roman"/>
          <w:sz w:val="24"/>
          <w:szCs w:val="24"/>
        </w:rPr>
        <w:t xml:space="preserve">Hadoop </w:t>
      </w:r>
      <w:r>
        <w:rPr>
          <w:rFonts w:ascii="Times New Roman" w:hAnsi="Times New Roman" w:cs="Times New Roman"/>
          <w:sz w:val="24"/>
          <w:szCs w:val="24"/>
        </w:rPr>
        <w:t>cluster mode</w:t>
      </w:r>
      <w:r w:rsidR="00F859B9">
        <w:rPr>
          <w:rFonts w:ascii="Times New Roman" w:hAnsi="Times New Roman" w:cs="Times New Roman"/>
          <w:sz w:val="24"/>
          <w:szCs w:val="24"/>
        </w:rPr>
        <w:t xml:space="preserve"> on </w:t>
      </w:r>
      <w:r w:rsidR="00310570">
        <w:rPr>
          <w:rFonts w:ascii="Times New Roman" w:hAnsi="Times New Roman" w:cs="Times New Roman"/>
          <w:sz w:val="24"/>
          <w:szCs w:val="24"/>
        </w:rPr>
        <w:t>the CentOS 7 server</w:t>
      </w:r>
      <w:r w:rsidR="00F859B9">
        <w:rPr>
          <w:rFonts w:ascii="Times New Roman" w:hAnsi="Times New Roman" w:cs="Times New Roman"/>
          <w:sz w:val="24"/>
          <w:szCs w:val="24"/>
        </w:rPr>
        <w:t xml:space="preserve">. In this mode, every component runs </w:t>
      </w:r>
      <w:r w:rsidR="00310570">
        <w:rPr>
          <w:rFonts w:ascii="Times New Roman" w:hAnsi="Times New Roman" w:cs="Times New Roman"/>
          <w:sz w:val="24"/>
          <w:szCs w:val="24"/>
        </w:rPr>
        <w:t>in</w:t>
      </w:r>
      <w:r w:rsidR="00F859B9">
        <w:rPr>
          <w:rFonts w:ascii="Times New Roman" w:hAnsi="Times New Roman" w:cs="Times New Roman"/>
          <w:sz w:val="24"/>
          <w:szCs w:val="24"/>
        </w:rPr>
        <w:t xml:space="preserve"> its own </w:t>
      </w:r>
      <w:r w:rsidR="008F49F9">
        <w:rPr>
          <w:rFonts w:ascii="Times New Roman" w:hAnsi="Times New Roman" w:cs="Times New Roman"/>
          <w:sz w:val="24"/>
          <w:szCs w:val="24"/>
        </w:rPr>
        <w:t xml:space="preserve">Java Virtual Machine process </w:t>
      </w:r>
      <w:r w:rsidR="00310570">
        <w:rPr>
          <w:rFonts w:ascii="Times New Roman" w:hAnsi="Times New Roman" w:cs="Times New Roman"/>
          <w:sz w:val="24"/>
          <w:szCs w:val="24"/>
        </w:rPr>
        <w:t xml:space="preserve">to provide the same functionality as </w:t>
      </w:r>
      <w:r w:rsidR="007A013F">
        <w:rPr>
          <w:rFonts w:ascii="Times New Roman" w:hAnsi="Times New Roman" w:cs="Times New Roman"/>
          <w:sz w:val="24"/>
          <w:szCs w:val="24"/>
        </w:rPr>
        <w:t xml:space="preserve">in </w:t>
      </w:r>
      <w:r w:rsidR="00310570">
        <w:rPr>
          <w:rFonts w:ascii="Times New Roman" w:hAnsi="Times New Roman" w:cs="Times New Roman"/>
          <w:sz w:val="24"/>
          <w:szCs w:val="24"/>
        </w:rPr>
        <w:t>a multi-no</w:t>
      </w:r>
      <w:r w:rsidR="007A013F">
        <w:rPr>
          <w:rFonts w:ascii="Times New Roman" w:hAnsi="Times New Roman" w:cs="Times New Roman"/>
          <w:sz w:val="24"/>
          <w:szCs w:val="24"/>
        </w:rPr>
        <w:t>de Hadoop cluster, without the extra complexity and hardware resources required for the multi-node configuration</w:t>
      </w:r>
      <w:r w:rsidR="008F49F9">
        <w:rPr>
          <w:rFonts w:ascii="Times New Roman" w:hAnsi="Times New Roman" w:cs="Times New Roman"/>
          <w:sz w:val="24"/>
          <w:szCs w:val="24"/>
        </w:rPr>
        <w:t>.</w:t>
      </w:r>
    </w:p>
    <w:p w:rsidR="00B7502A" w:rsidRDefault="00961088">
      <w:pPr>
        <w:pStyle w:val="Heading3"/>
        <w:pPrChange w:id="838" w:author="Likhita Sanapa Prabhakar" w:date="2017-09-08T02:14:00Z">
          <w:pPr>
            <w:pStyle w:val="Heading2"/>
          </w:pPr>
        </w:pPrChange>
      </w:pPr>
      <w:bookmarkStart w:id="839" w:name="_Toc492334902"/>
      <w:bookmarkStart w:id="840" w:name="_Toc492600381"/>
      <w:r w:rsidRPr="00961088">
        <w:t>Java Setup</w:t>
      </w:r>
      <w:bookmarkEnd w:id="839"/>
      <w:bookmarkEnd w:id="840"/>
    </w:p>
    <w:p w:rsidR="007108AD" w:rsidRDefault="00C85F64" w:rsidP="0076415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Java is a required setup for the El</w:t>
      </w:r>
      <w:r w:rsidR="004D5BE1">
        <w:rPr>
          <w:rFonts w:ascii="Times New Roman" w:hAnsi="Times New Roman" w:cs="Times New Roman"/>
          <w:sz w:val="24"/>
          <w:szCs w:val="24"/>
        </w:rPr>
        <w:t xml:space="preserve">asticsearch Hadoop environment. To setup Java first update the </w:t>
      </w:r>
      <w:r w:rsidR="00DB077A">
        <w:rPr>
          <w:rFonts w:ascii="Times New Roman" w:hAnsi="Times New Roman" w:cs="Times New Roman"/>
          <w:sz w:val="24"/>
          <w:szCs w:val="24"/>
        </w:rPr>
        <w:t xml:space="preserve">java repository and </w:t>
      </w:r>
      <w:r w:rsidR="004D5BE1">
        <w:rPr>
          <w:rFonts w:ascii="Times New Roman" w:hAnsi="Times New Roman" w:cs="Times New Roman"/>
          <w:sz w:val="24"/>
          <w:szCs w:val="24"/>
        </w:rPr>
        <w:t>environment variables using the below command</w:t>
      </w:r>
      <w:r w:rsidR="00DB077A">
        <w:rPr>
          <w:rFonts w:ascii="Times New Roman" w:hAnsi="Times New Roman" w:cs="Times New Roman"/>
          <w:sz w:val="24"/>
          <w:szCs w:val="24"/>
        </w:rPr>
        <w:t>s</w:t>
      </w:r>
      <w:r w:rsidR="004D5BE1">
        <w:rPr>
          <w:rFonts w:ascii="Times New Roman" w:hAnsi="Times New Roman" w:cs="Times New Roman"/>
          <w:sz w:val="24"/>
          <w:szCs w:val="24"/>
        </w:rPr>
        <w:t>:</w:t>
      </w:r>
    </w:p>
    <w:p w:rsidR="00DB077A" w:rsidRPr="00C24BAA" w:rsidRDefault="00DB077A" w:rsidP="00764156">
      <w:pPr>
        <w:spacing w:after="0" w:line="360" w:lineRule="auto"/>
        <w:ind w:firstLine="720"/>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yum update</w:t>
      </w:r>
    </w:p>
    <w:p w:rsidR="007108AD" w:rsidRPr="00C24BAA" w:rsidRDefault="004D5BE1" w:rsidP="00764156">
      <w:pPr>
        <w:spacing w:after="0" w:line="360" w:lineRule="auto"/>
        <w:ind w:firstLine="720"/>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yum</w:t>
      </w:r>
      <w:r w:rsidR="007108AD" w:rsidRPr="00C24BAA">
        <w:rPr>
          <w:rFonts w:ascii="Arial" w:hAnsi="Arial" w:cs="Arial"/>
          <w:sz w:val="20"/>
          <w:szCs w:val="20"/>
        </w:rPr>
        <w:t xml:space="preserve"> install oracle-java8-set-default</w:t>
      </w:r>
    </w:p>
    <w:p w:rsidR="007728FA" w:rsidRPr="00BF1593" w:rsidRDefault="00BF1593" w:rsidP="00DF5F9C">
      <w:pPr>
        <w:spacing w:before="200" w:after="0" w:line="360" w:lineRule="auto"/>
        <w:jc w:val="both"/>
        <w:rPr>
          <w:rFonts w:ascii="Times New Roman" w:hAnsi="Times New Roman" w:cs="Times New Roman"/>
          <w:sz w:val="24"/>
          <w:szCs w:val="24"/>
        </w:rPr>
      </w:pPr>
      <w:r w:rsidRPr="00BF1593">
        <w:rPr>
          <w:rFonts w:ascii="Times New Roman" w:hAnsi="Times New Roman" w:cs="Times New Roman"/>
          <w:sz w:val="24"/>
          <w:szCs w:val="24"/>
        </w:rPr>
        <w:t>Java installation is ve</w:t>
      </w:r>
      <w:r w:rsidR="004D5BE1">
        <w:rPr>
          <w:rFonts w:ascii="Times New Roman" w:hAnsi="Times New Roman" w:cs="Times New Roman"/>
          <w:sz w:val="24"/>
          <w:szCs w:val="24"/>
        </w:rPr>
        <w:t>rified as follows:</w:t>
      </w:r>
    </w:p>
    <w:p w:rsidR="00B923ED" w:rsidRDefault="00B923ED">
      <w:pPr>
        <w:keepNext/>
        <w:spacing w:after="0" w:line="360" w:lineRule="auto"/>
        <w:jc w:val="center"/>
        <w:pPrChange w:id="841" w:author="Likhita Sanapa Prabhakar" w:date="2017-09-08T02:16:00Z">
          <w:pPr>
            <w:keepNext/>
            <w:spacing w:after="0" w:line="360" w:lineRule="auto"/>
          </w:pPr>
        </w:pPrChange>
      </w:pPr>
      <w:r>
        <w:rPr>
          <w:rFonts w:ascii="Times New Roman" w:hAnsi="Times New Roman" w:cs="Times New Roman"/>
          <w:noProof/>
          <w:sz w:val="24"/>
          <w:szCs w:val="24"/>
        </w:rPr>
        <w:drawing>
          <wp:inline distT="0" distB="0" distL="0" distR="0" wp14:anchorId="496BE89B">
            <wp:extent cx="4700270" cy="48260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0270" cy="482600"/>
                    </a:xfrm>
                    <a:prstGeom prst="rect">
                      <a:avLst/>
                    </a:prstGeom>
                    <a:noFill/>
                  </pic:spPr>
                </pic:pic>
              </a:graphicData>
            </a:graphic>
          </wp:inline>
        </w:drawing>
      </w:r>
    </w:p>
    <w:p w:rsidR="00466043" w:rsidDel="002D7493" w:rsidRDefault="00B923ED">
      <w:pPr>
        <w:pStyle w:val="Caption"/>
        <w:rPr>
          <w:del w:id="842" w:author="Likhita Sanapa Prabhakar" w:date="2017-09-08T02:17:00Z"/>
          <w:rFonts w:cs="Times New Roman"/>
          <w:sz w:val="24"/>
          <w:szCs w:val="24"/>
        </w:rPr>
        <w:pPrChange w:id="843" w:author="Likhita Sanapa Prabhakar" w:date="2017-09-08T02:16:00Z">
          <w:pPr>
            <w:pStyle w:val="Caption"/>
            <w:jc w:val="left"/>
          </w:pPr>
        </w:pPrChange>
      </w:pPr>
      <w:bookmarkStart w:id="844" w:name="_Toc492600416"/>
      <w:r>
        <w:t xml:space="preserve">Figure </w:t>
      </w:r>
      <w:fldSimple w:instr=" STYLEREF 1 \s ">
        <w:r w:rsidR="00B433EE">
          <w:rPr>
            <w:noProof/>
          </w:rPr>
          <w:t>2</w:t>
        </w:r>
      </w:fldSimple>
      <w:r w:rsidR="00B433EE">
        <w:noBreakHyphen/>
      </w:r>
      <w:fldSimple w:instr=" SEQ Figure \* ARABIC \s 1 ">
        <w:r w:rsidR="00B433EE">
          <w:rPr>
            <w:noProof/>
          </w:rPr>
          <w:t>1</w:t>
        </w:r>
      </w:fldSimple>
      <w:r>
        <w:t>: Java Installation</w:t>
      </w:r>
      <w:bookmarkEnd w:id="844"/>
    </w:p>
    <w:p w:rsidR="00466043" w:rsidDel="002D7493" w:rsidRDefault="00466043" w:rsidP="00466043">
      <w:pPr>
        <w:spacing w:after="0" w:line="480" w:lineRule="auto"/>
        <w:rPr>
          <w:del w:id="845" w:author="Likhita Sanapa Prabhakar" w:date="2017-09-08T02:17:00Z"/>
          <w:rFonts w:ascii="Times New Roman" w:hAnsi="Times New Roman" w:cs="Times New Roman"/>
          <w:sz w:val="24"/>
          <w:szCs w:val="24"/>
        </w:rPr>
      </w:pPr>
    </w:p>
    <w:p w:rsidR="009B0A14" w:rsidRPr="00C85F64" w:rsidRDefault="009B0A14">
      <w:pPr>
        <w:pStyle w:val="Caption"/>
        <w:pPrChange w:id="846" w:author="Likhita Sanapa Prabhakar" w:date="2017-09-08T02:17:00Z">
          <w:pPr>
            <w:spacing w:after="0" w:line="480" w:lineRule="auto"/>
          </w:pPr>
        </w:pPrChange>
      </w:pPr>
    </w:p>
    <w:p w:rsidR="00B7502A" w:rsidRPr="00F33F68" w:rsidRDefault="00961088" w:rsidP="00B66586">
      <w:pPr>
        <w:pStyle w:val="Heading3"/>
      </w:pPr>
      <w:bookmarkStart w:id="847" w:name="_Toc492334903"/>
      <w:bookmarkStart w:id="848" w:name="_Toc492600382"/>
      <w:r w:rsidRPr="00F33F68">
        <w:t>Dedicated User</w:t>
      </w:r>
      <w:bookmarkEnd w:id="847"/>
      <w:bookmarkEnd w:id="848"/>
    </w:p>
    <w:p w:rsidR="00B41906" w:rsidRDefault="00B41906" w:rsidP="00764156">
      <w:pPr>
        <w:spacing w:after="0" w:line="360" w:lineRule="auto"/>
        <w:jc w:val="both"/>
        <w:rPr>
          <w:rFonts w:ascii="Times New Roman" w:hAnsi="Times New Roman" w:cs="Times New Roman"/>
          <w:sz w:val="24"/>
          <w:szCs w:val="24"/>
        </w:rPr>
      </w:pPr>
      <w:r w:rsidRPr="00056273">
        <w:rPr>
          <w:rFonts w:ascii="Times New Roman" w:hAnsi="Times New Roman" w:cs="Times New Roman"/>
          <w:sz w:val="24"/>
          <w:szCs w:val="24"/>
        </w:rPr>
        <w:t xml:space="preserve">To ensure a smooth and isolated ES-Hadoop environment </w:t>
      </w:r>
      <w:r w:rsidR="00056273">
        <w:rPr>
          <w:rFonts w:ascii="Times New Roman" w:hAnsi="Times New Roman" w:cs="Times New Roman"/>
          <w:sz w:val="24"/>
          <w:szCs w:val="24"/>
        </w:rPr>
        <w:t xml:space="preserve">and </w:t>
      </w:r>
      <w:r w:rsidR="0014128F">
        <w:rPr>
          <w:rFonts w:ascii="Times New Roman" w:hAnsi="Times New Roman" w:cs="Times New Roman"/>
          <w:sz w:val="24"/>
          <w:szCs w:val="24"/>
        </w:rPr>
        <w:t>enforce</w:t>
      </w:r>
      <w:r w:rsidR="00056273" w:rsidRPr="00056273">
        <w:rPr>
          <w:rFonts w:ascii="Times New Roman" w:hAnsi="Times New Roman" w:cs="Times New Roman"/>
          <w:sz w:val="24"/>
          <w:szCs w:val="24"/>
        </w:rPr>
        <w:t xml:space="preserve"> security permissions</w:t>
      </w:r>
      <w:r w:rsidR="0014128F">
        <w:rPr>
          <w:rFonts w:ascii="Times New Roman" w:hAnsi="Times New Roman" w:cs="Times New Roman"/>
          <w:sz w:val="24"/>
          <w:szCs w:val="24"/>
        </w:rPr>
        <w:t>,</w:t>
      </w:r>
      <w:r w:rsidR="00056273" w:rsidRPr="00056273">
        <w:rPr>
          <w:rFonts w:ascii="Times New Roman" w:hAnsi="Times New Roman" w:cs="Times New Roman"/>
          <w:sz w:val="24"/>
          <w:szCs w:val="24"/>
        </w:rPr>
        <w:t xml:space="preserve"> a dedicated user </w:t>
      </w:r>
      <w:r w:rsidR="00B332AD">
        <w:rPr>
          <w:rFonts w:ascii="Times New Roman" w:hAnsi="Times New Roman" w:cs="Times New Roman"/>
          <w:sz w:val="24"/>
          <w:szCs w:val="24"/>
        </w:rPr>
        <w:t xml:space="preserve">with a password </w:t>
      </w:r>
      <w:r w:rsidR="00056273" w:rsidRPr="00056273">
        <w:rPr>
          <w:rFonts w:ascii="Times New Roman" w:hAnsi="Times New Roman" w:cs="Times New Roman"/>
          <w:sz w:val="24"/>
          <w:szCs w:val="24"/>
        </w:rPr>
        <w:t>is setup.</w:t>
      </w:r>
      <w:r w:rsidR="00172D8A">
        <w:rPr>
          <w:rFonts w:ascii="Times New Roman" w:hAnsi="Times New Roman" w:cs="Times New Roman"/>
          <w:sz w:val="24"/>
          <w:szCs w:val="24"/>
        </w:rPr>
        <w:t xml:space="preserve"> First a Hadoop </w:t>
      </w:r>
      <w:r w:rsidR="004D5BE1">
        <w:rPr>
          <w:rFonts w:ascii="Times New Roman" w:hAnsi="Times New Roman" w:cs="Times New Roman"/>
          <w:sz w:val="24"/>
          <w:szCs w:val="24"/>
        </w:rPr>
        <w:t>group is added and then a user is added to the group:</w:t>
      </w:r>
    </w:p>
    <w:p w:rsidR="00172D8A" w:rsidRPr="00C24BAA" w:rsidRDefault="0076108E" w:rsidP="00764156">
      <w:pPr>
        <w:spacing w:after="0" w:line="360" w:lineRule="auto"/>
        <w:ind w:firstLine="720"/>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w:t>
      </w:r>
      <w:proofErr w:type="spellStart"/>
      <w:r w:rsidRPr="00C24BAA">
        <w:rPr>
          <w:rFonts w:ascii="Arial" w:hAnsi="Arial" w:cs="Arial"/>
          <w:sz w:val="20"/>
          <w:szCs w:val="20"/>
        </w:rPr>
        <w:t>groupadd</w:t>
      </w:r>
      <w:proofErr w:type="spellEnd"/>
      <w:r w:rsidRPr="00C24BAA">
        <w:rPr>
          <w:rFonts w:ascii="Arial" w:hAnsi="Arial" w:cs="Arial"/>
          <w:sz w:val="20"/>
          <w:szCs w:val="20"/>
        </w:rPr>
        <w:t xml:space="preserve"> </w:t>
      </w:r>
      <w:proofErr w:type="spellStart"/>
      <w:r w:rsidRPr="00C24BAA">
        <w:rPr>
          <w:rFonts w:ascii="Arial" w:hAnsi="Arial" w:cs="Arial"/>
          <w:sz w:val="20"/>
          <w:szCs w:val="20"/>
        </w:rPr>
        <w:t>hadoop</w:t>
      </w:r>
      <w:proofErr w:type="spellEnd"/>
    </w:p>
    <w:p w:rsidR="004D5BE1" w:rsidRPr="00C24BAA" w:rsidRDefault="00F91A68" w:rsidP="00764156">
      <w:pPr>
        <w:spacing w:after="0" w:line="360" w:lineRule="auto"/>
        <w:ind w:firstLine="720"/>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w:t>
      </w:r>
      <w:proofErr w:type="spellStart"/>
      <w:r w:rsidRPr="00C24BAA">
        <w:rPr>
          <w:rFonts w:ascii="Arial" w:hAnsi="Arial" w:cs="Arial"/>
          <w:sz w:val="20"/>
          <w:szCs w:val="20"/>
        </w:rPr>
        <w:t>useradd</w:t>
      </w:r>
      <w:proofErr w:type="spellEnd"/>
      <w:r w:rsidRPr="00C24BAA">
        <w:rPr>
          <w:rFonts w:ascii="Arial" w:hAnsi="Arial" w:cs="Arial"/>
          <w:sz w:val="20"/>
          <w:szCs w:val="20"/>
        </w:rPr>
        <w:t xml:space="preserve"> -G </w:t>
      </w:r>
      <w:proofErr w:type="spellStart"/>
      <w:r w:rsidRPr="00C24BAA">
        <w:rPr>
          <w:rFonts w:ascii="Arial" w:hAnsi="Arial" w:cs="Arial"/>
          <w:sz w:val="20"/>
          <w:szCs w:val="20"/>
        </w:rPr>
        <w:t>hadoop</w:t>
      </w:r>
      <w:proofErr w:type="spellEnd"/>
      <w:r w:rsidR="00132392" w:rsidRPr="00C24BAA">
        <w:rPr>
          <w:rFonts w:ascii="Arial" w:hAnsi="Arial" w:cs="Arial"/>
          <w:sz w:val="20"/>
          <w:szCs w:val="20"/>
        </w:rPr>
        <w:t xml:space="preserve"> </w:t>
      </w:r>
      <w:proofErr w:type="spellStart"/>
      <w:r w:rsidR="00132392" w:rsidRPr="00C24BAA">
        <w:rPr>
          <w:rFonts w:ascii="Arial" w:hAnsi="Arial" w:cs="Arial"/>
          <w:sz w:val="20"/>
          <w:szCs w:val="20"/>
        </w:rPr>
        <w:t>eshadoop</w:t>
      </w:r>
      <w:proofErr w:type="spellEnd"/>
      <w:r w:rsidRPr="00C24BAA">
        <w:rPr>
          <w:rFonts w:ascii="Arial" w:hAnsi="Arial" w:cs="Arial"/>
          <w:sz w:val="20"/>
          <w:szCs w:val="20"/>
        </w:rPr>
        <w:t xml:space="preserve"> </w:t>
      </w:r>
    </w:p>
    <w:p w:rsidR="005E3CE4" w:rsidRPr="00947DEC" w:rsidRDefault="00837F77" w:rsidP="0014128F">
      <w:pPr>
        <w:spacing w:before="200" w:after="0" w:line="360" w:lineRule="auto"/>
        <w:jc w:val="both"/>
        <w:rPr>
          <w:rFonts w:ascii="Times New Roman" w:hAnsi="Times New Roman" w:cs="Times New Roman"/>
          <w:sz w:val="24"/>
          <w:szCs w:val="24"/>
        </w:rPr>
      </w:pPr>
      <w:r w:rsidRPr="00947DEC">
        <w:rPr>
          <w:rFonts w:ascii="Times New Roman" w:hAnsi="Times New Roman" w:cs="Times New Roman"/>
          <w:sz w:val="24"/>
          <w:szCs w:val="24"/>
        </w:rPr>
        <w:t xml:space="preserve">Now login to the </w:t>
      </w:r>
      <w:proofErr w:type="spellStart"/>
      <w:r w:rsidRPr="00947DEC">
        <w:rPr>
          <w:rFonts w:ascii="Times New Roman" w:hAnsi="Times New Roman" w:cs="Times New Roman"/>
          <w:sz w:val="24"/>
          <w:szCs w:val="24"/>
        </w:rPr>
        <w:t>eshadoop</w:t>
      </w:r>
      <w:proofErr w:type="spellEnd"/>
      <w:r w:rsidRPr="00947DEC">
        <w:rPr>
          <w:rFonts w:ascii="Times New Roman" w:hAnsi="Times New Roman" w:cs="Times New Roman"/>
          <w:sz w:val="24"/>
          <w:szCs w:val="24"/>
        </w:rPr>
        <w:t xml:space="preserve"> account and add </w:t>
      </w:r>
      <w:proofErr w:type="spellStart"/>
      <w:r w:rsidRPr="00947DEC">
        <w:rPr>
          <w:rFonts w:ascii="Times New Roman" w:hAnsi="Times New Roman" w:cs="Times New Roman"/>
          <w:sz w:val="24"/>
          <w:szCs w:val="24"/>
        </w:rPr>
        <w:t>eshadoop</w:t>
      </w:r>
      <w:proofErr w:type="spellEnd"/>
      <w:r w:rsidRPr="00947DEC">
        <w:rPr>
          <w:rFonts w:ascii="Times New Roman" w:hAnsi="Times New Roman" w:cs="Times New Roman"/>
          <w:sz w:val="24"/>
          <w:szCs w:val="24"/>
        </w:rPr>
        <w:t xml:space="preserve"> user to the </w:t>
      </w:r>
      <w:proofErr w:type="spellStart"/>
      <w:r w:rsidRPr="00947DEC">
        <w:rPr>
          <w:rFonts w:ascii="Times New Roman" w:hAnsi="Times New Roman" w:cs="Times New Roman"/>
          <w:sz w:val="24"/>
          <w:szCs w:val="24"/>
        </w:rPr>
        <w:t>sudoers</w:t>
      </w:r>
      <w:proofErr w:type="spellEnd"/>
      <w:r w:rsidRPr="00947DEC">
        <w:rPr>
          <w:rFonts w:ascii="Times New Roman" w:hAnsi="Times New Roman" w:cs="Times New Roman"/>
          <w:sz w:val="24"/>
          <w:szCs w:val="24"/>
        </w:rPr>
        <w:t xml:space="preserve"> file:</w:t>
      </w:r>
    </w:p>
    <w:p w:rsidR="00837F77" w:rsidRPr="003B5C61" w:rsidRDefault="00837F77" w:rsidP="00764156">
      <w:pPr>
        <w:pStyle w:val="ListParagraph"/>
        <w:spacing w:after="0" w:line="360" w:lineRule="auto"/>
        <w:jc w:val="both"/>
        <w:rPr>
          <w:rFonts w:ascii="Arial" w:hAnsi="Arial" w:cs="Arial"/>
          <w:sz w:val="20"/>
          <w:szCs w:val="20"/>
          <w:rPrChange w:id="849" w:author="Likhita Sanapa Prabhakar" w:date="2017-09-08T03:44:00Z">
            <w:rPr>
              <w:rFonts w:ascii="Arial" w:hAnsi="Arial" w:cs="Arial"/>
            </w:rPr>
          </w:rPrChange>
        </w:rPr>
      </w:pPr>
      <w:r w:rsidRPr="003B5C61">
        <w:rPr>
          <w:rFonts w:ascii="Arial" w:hAnsi="Arial" w:cs="Arial"/>
          <w:sz w:val="20"/>
          <w:szCs w:val="20"/>
          <w:rPrChange w:id="850" w:author="Likhita Sanapa Prabhakar" w:date="2017-09-08T03:44:00Z">
            <w:rPr>
              <w:rFonts w:ascii="Arial" w:hAnsi="Arial" w:cs="Arial"/>
            </w:rPr>
          </w:rPrChange>
        </w:rPr>
        <w:t xml:space="preserve">$ </w:t>
      </w:r>
      <w:proofErr w:type="spellStart"/>
      <w:r w:rsidRPr="003B5C61">
        <w:rPr>
          <w:rFonts w:ascii="Arial" w:hAnsi="Arial" w:cs="Arial"/>
          <w:sz w:val="20"/>
          <w:szCs w:val="20"/>
          <w:rPrChange w:id="851" w:author="Likhita Sanapa Prabhakar" w:date="2017-09-08T03:44:00Z">
            <w:rPr>
              <w:rFonts w:ascii="Arial" w:hAnsi="Arial" w:cs="Arial"/>
            </w:rPr>
          </w:rPrChange>
        </w:rPr>
        <w:t>su</w:t>
      </w:r>
      <w:proofErr w:type="spellEnd"/>
      <w:r w:rsidRPr="003B5C61">
        <w:rPr>
          <w:rFonts w:ascii="Arial" w:hAnsi="Arial" w:cs="Arial"/>
          <w:sz w:val="20"/>
          <w:szCs w:val="20"/>
          <w:rPrChange w:id="852" w:author="Likhita Sanapa Prabhakar" w:date="2017-09-08T03:44:00Z">
            <w:rPr>
              <w:rFonts w:ascii="Arial" w:hAnsi="Arial" w:cs="Arial"/>
            </w:rPr>
          </w:rPrChange>
        </w:rPr>
        <w:t xml:space="preserve"> -</w:t>
      </w:r>
      <w:proofErr w:type="spellStart"/>
      <w:r w:rsidRPr="003B5C61">
        <w:rPr>
          <w:rFonts w:ascii="Arial" w:hAnsi="Arial" w:cs="Arial"/>
          <w:sz w:val="20"/>
          <w:szCs w:val="20"/>
          <w:rPrChange w:id="853" w:author="Likhita Sanapa Prabhakar" w:date="2017-09-08T03:44:00Z">
            <w:rPr>
              <w:rFonts w:ascii="Arial" w:hAnsi="Arial" w:cs="Arial"/>
            </w:rPr>
          </w:rPrChange>
        </w:rPr>
        <w:t>likhita</w:t>
      </w:r>
      <w:proofErr w:type="spellEnd"/>
    </w:p>
    <w:p w:rsidR="005E3CE4" w:rsidRPr="00947DEC" w:rsidRDefault="00837F77" w:rsidP="0014128F">
      <w:pPr>
        <w:spacing w:before="200" w:after="0" w:line="360" w:lineRule="auto"/>
        <w:jc w:val="both"/>
        <w:rPr>
          <w:rFonts w:ascii="Times New Roman" w:hAnsi="Times New Roman" w:cs="Times New Roman"/>
          <w:sz w:val="24"/>
          <w:szCs w:val="24"/>
        </w:rPr>
      </w:pPr>
      <w:r w:rsidRPr="00947DEC">
        <w:rPr>
          <w:rFonts w:ascii="Times New Roman" w:hAnsi="Times New Roman" w:cs="Times New Roman"/>
          <w:sz w:val="24"/>
          <w:szCs w:val="24"/>
        </w:rPr>
        <w:lastRenderedPageBreak/>
        <w:t xml:space="preserve">Open the </w:t>
      </w:r>
      <w:proofErr w:type="spellStart"/>
      <w:r w:rsidRPr="00947DEC">
        <w:rPr>
          <w:rFonts w:ascii="Times New Roman" w:hAnsi="Times New Roman" w:cs="Times New Roman"/>
          <w:sz w:val="24"/>
          <w:szCs w:val="24"/>
        </w:rPr>
        <w:t>sudoers</w:t>
      </w:r>
      <w:proofErr w:type="spellEnd"/>
      <w:r w:rsidRPr="00947DEC">
        <w:rPr>
          <w:rFonts w:ascii="Times New Roman" w:hAnsi="Times New Roman" w:cs="Times New Roman"/>
          <w:sz w:val="24"/>
          <w:szCs w:val="24"/>
        </w:rPr>
        <w:t xml:space="preserve"> file which is located at /</w:t>
      </w:r>
      <w:proofErr w:type="spellStart"/>
      <w:r w:rsidRPr="00947DEC">
        <w:rPr>
          <w:rFonts w:ascii="Times New Roman" w:hAnsi="Times New Roman" w:cs="Times New Roman"/>
          <w:sz w:val="24"/>
          <w:szCs w:val="24"/>
        </w:rPr>
        <w:t>etc</w:t>
      </w:r>
      <w:proofErr w:type="spellEnd"/>
      <w:r w:rsidRPr="00947DEC">
        <w:rPr>
          <w:rFonts w:ascii="Times New Roman" w:hAnsi="Times New Roman" w:cs="Times New Roman"/>
          <w:sz w:val="24"/>
          <w:szCs w:val="24"/>
        </w:rPr>
        <w:t xml:space="preserve"> and make the changes on root and user to be able to run any commands anywhere.</w:t>
      </w:r>
    </w:p>
    <w:p w:rsidR="005E3CE4" w:rsidRPr="00C24BAA" w:rsidRDefault="00DB077A" w:rsidP="00764156">
      <w:pPr>
        <w:pStyle w:val="ListParagraph"/>
        <w:spacing w:after="0" w:line="360" w:lineRule="auto"/>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vi /</w:t>
      </w:r>
      <w:proofErr w:type="spellStart"/>
      <w:r w:rsidRPr="00C24BAA">
        <w:rPr>
          <w:rFonts w:ascii="Arial" w:hAnsi="Arial" w:cs="Arial"/>
          <w:sz w:val="20"/>
          <w:szCs w:val="20"/>
        </w:rPr>
        <w:t>etc</w:t>
      </w:r>
      <w:proofErr w:type="spellEnd"/>
      <w:r w:rsidRPr="00C24BAA">
        <w:rPr>
          <w:rFonts w:ascii="Arial" w:hAnsi="Arial" w:cs="Arial"/>
          <w:sz w:val="20"/>
          <w:szCs w:val="20"/>
        </w:rPr>
        <w:t>/</w:t>
      </w:r>
      <w:proofErr w:type="spellStart"/>
      <w:r w:rsidRPr="00C24BAA">
        <w:rPr>
          <w:rFonts w:ascii="Arial" w:hAnsi="Arial" w:cs="Arial"/>
          <w:sz w:val="20"/>
          <w:szCs w:val="20"/>
        </w:rPr>
        <w:t>sudoers</w:t>
      </w:r>
      <w:proofErr w:type="spellEnd"/>
    </w:p>
    <w:p w:rsidR="005E3CE4" w:rsidRPr="00C24BAA" w:rsidRDefault="00DB077A" w:rsidP="00764156">
      <w:pPr>
        <w:pStyle w:val="ListParagraph"/>
        <w:spacing w:after="0" w:line="360" w:lineRule="auto"/>
        <w:jc w:val="both"/>
        <w:rPr>
          <w:rFonts w:ascii="Arial" w:hAnsi="Arial" w:cs="Arial"/>
          <w:sz w:val="20"/>
          <w:szCs w:val="20"/>
        </w:rPr>
      </w:pPr>
      <w:proofErr w:type="spellStart"/>
      <w:r w:rsidRPr="00C24BAA">
        <w:rPr>
          <w:rFonts w:ascii="Arial" w:hAnsi="Arial" w:cs="Arial"/>
          <w:sz w:val="20"/>
          <w:szCs w:val="20"/>
        </w:rPr>
        <w:t>likhita</w:t>
      </w:r>
      <w:proofErr w:type="spellEnd"/>
      <w:r w:rsidRPr="00C24BAA">
        <w:rPr>
          <w:rFonts w:ascii="Arial" w:hAnsi="Arial" w:cs="Arial"/>
          <w:sz w:val="20"/>
          <w:szCs w:val="20"/>
        </w:rPr>
        <w:tab/>
      </w:r>
      <w:r w:rsidRPr="00C24BAA">
        <w:rPr>
          <w:rFonts w:ascii="Arial" w:hAnsi="Arial" w:cs="Arial"/>
          <w:sz w:val="20"/>
          <w:szCs w:val="20"/>
        </w:rPr>
        <w:tab/>
        <w:t>ALL=(ALL)</w:t>
      </w:r>
      <w:r w:rsidRPr="00C24BAA">
        <w:rPr>
          <w:rFonts w:ascii="Arial" w:hAnsi="Arial" w:cs="Arial"/>
          <w:sz w:val="20"/>
          <w:szCs w:val="20"/>
        </w:rPr>
        <w:tab/>
      </w:r>
      <w:r w:rsidRPr="00C24BAA">
        <w:rPr>
          <w:rFonts w:ascii="Arial" w:hAnsi="Arial" w:cs="Arial"/>
          <w:sz w:val="20"/>
          <w:szCs w:val="20"/>
        </w:rPr>
        <w:tab/>
        <w:t>ALL</w:t>
      </w:r>
    </w:p>
    <w:p w:rsidR="00DB077A" w:rsidRPr="00C24BAA" w:rsidRDefault="00DB077A" w:rsidP="00764156">
      <w:pPr>
        <w:pStyle w:val="ListParagraph"/>
        <w:spacing w:after="0" w:line="360" w:lineRule="auto"/>
        <w:jc w:val="both"/>
        <w:rPr>
          <w:rFonts w:ascii="Arial" w:hAnsi="Arial" w:cs="Arial"/>
          <w:sz w:val="20"/>
          <w:szCs w:val="20"/>
        </w:rPr>
      </w:pPr>
      <w:proofErr w:type="spellStart"/>
      <w:r w:rsidRPr="00C24BAA">
        <w:rPr>
          <w:rFonts w:ascii="Arial" w:hAnsi="Arial" w:cs="Arial"/>
          <w:sz w:val="20"/>
          <w:szCs w:val="20"/>
        </w:rPr>
        <w:t>eshadoop</w:t>
      </w:r>
      <w:proofErr w:type="spellEnd"/>
      <w:r w:rsidRPr="00C24BAA">
        <w:rPr>
          <w:rFonts w:ascii="Arial" w:hAnsi="Arial" w:cs="Arial"/>
          <w:sz w:val="20"/>
          <w:szCs w:val="20"/>
        </w:rPr>
        <w:tab/>
        <w:t>ALL=(ALL)</w:t>
      </w:r>
      <w:r w:rsidRPr="00C24BAA">
        <w:rPr>
          <w:rFonts w:ascii="Arial" w:hAnsi="Arial" w:cs="Arial"/>
          <w:sz w:val="20"/>
          <w:szCs w:val="20"/>
        </w:rPr>
        <w:tab/>
      </w:r>
      <w:r w:rsidRPr="00C24BAA">
        <w:rPr>
          <w:rFonts w:ascii="Arial" w:hAnsi="Arial" w:cs="Arial"/>
          <w:sz w:val="20"/>
          <w:szCs w:val="20"/>
        </w:rPr>
        <w:tab/>
        <w:t>ALL</w:t>
      </w:r>
    </w:p>
    <w:p w:rsidR="00DB077A" w:rsidRPr="00947DEC" w:rsidRDefault="00DB077A">
      <w:pPr>
        <w:spacing w:after="0" w:line="360" w:lineRule="auto"/>
        <w:jc w:val="both"/>
        <w:rPr>
          <w:rFonts w:ascii="Times New Roman" w:hAnsi="Times New Roman" w:cs="Times New Roman"/>
          <w:sz w:val="24"/>
          <w:szCs w:val="24"/>
        </w:rPr>
        <w:pPrChange w:id="854" w:author="Likhita Sanapa Prabhakar" w:date="2017-09-08T03:44:00Z">
          <w:pPr>
            <w:spacing w:before="200" w:after="0" w:line="360" w:lineRule="auto"/>
            <w:jc w:val="both"/>
          </w:pPr>
        </w:pPrChange>
      </w:pPr>
      <w:r w:rsidRPr="00947DEC">
        <w:rPr>
          <w:rFonts w:ascii="Times New Roman" w:hAnsi="Times New Roman" w:cs="Times New Roman"/>
          <w:sz w:val="24"/>
          <w:szCs w:val="24"/>
        </w:rPr>
        <w:t xml:space="preserve">To save the file press Esc </w:t>
      </w:r>
      <w:proofErr w:type="gramStart"/>
      <w:r w:rsidRPr="00947DEC">
        <w:rPr>
          <w:rFonts w:ascii="Times New Roman" w:hAnsi="Times New Roman" w:cs="Times New Roman"/>
          <w:sz w:val="24"/>
          <w:szCs w:val="24"/>
        </w:rPr>
        <w:t>+ :</w:t>
      </w:r>
      <w:proofErr w:type="spellStart"/>
      <w:r w:rsidRPr="00947DEC">
        <w:rPr>
          <w:rFonts w:ascii="Times New Roman" w:hAnsi="Times New Roman" w:cs="Times New Roman"/>
          <w:sz w:val="24"/>
          <w:szCs w:val="24"/>
        </w:rPr>
        <w:t>wq</w:t>
      </w:r>
      <w:proofErr w:type="spellEnd"/>
      <w:proofErr w:type="gramEnd"/>
      <w:r w:rsidR="00E02009" w:rsidRPr="00947DEC">
        <w:rPr>
          <w:rFonts w:ascii="Times New Roman" w:hAnsi="Times New Roman" w:cs="Times New Roman"/>
          <w:sz w:val="24"/>
          <w:szCs w:val="24"/>
        </w:rPr>
        <w:t xml:space="preserve"> and update the repository.</w:t>
      </w:r>
      <w:r w:rsidRPr="00947DEC">
        <w:rPr>
          <w:rFonts w:ascii="Times New Roman" w:hAnsi="Times New Roman" w:cs="Times New Roman"/>
          <w:sz w:val="24"/>
          <w:szCs w:val="24"/>
        </w:rPr>
        <w:tab/>
      </w:r>
      <w:r w:rsidRPr="00947DEC">
        <w:rPr>
          <w:rFonts w:ascii="Times New Roman" w:hAnsi="Times New Roman" w:cs="Times New Roman"/>
          <w:sz w:val="24"/>
          <w:szCs w:val="24"/>
        </w:rPr>
        <w:tab/>
        <w:t xml:space="preserve"> </w:t>
      </w:r>
    </w:p>
    <w:p w:rsidR="00B7502A" w:rsidRDefault="00961088" w:rsidP="00B66586">
      <w:pPr>
        <w:pStyle w:val="Heading3"/>
      </w:pPr>
      <w:bookmarkStart w:id="855" w:name="_Toc492334904"/>
      <w:bookmarkStart w:id="856" w:name="_Toc492600383"/>
      <w:r w:rsidRPr="00961088">
        <w:t>Hadoop for Elasticsearch</w:t>
      </w:r>
      <w:bookmarkEnd w:id="855"/>
      <w:bookmarkEnd w:id="856"/>
    </w:p>
    <w:p w:rsidR="00167307" w:rsidRPr="00F06670" w:rsidRDefault="00167307" w:rsidP="00764156">
      <w:pPr>
        <w:spacing w:after="0" w:line="360" w:lineRule="auto"/>
        <w:jc w:val="both"/>
        <w:rPr>
          <w:rFonts w:ascii="Times New Roman" w:hAnsi="Times New Roman" w:cs="Times New Roman"/>
          <w:sz w:val="24"/>
          <w:szCs w:val="24"/>
        </w:rPr>
      </w:pPr>
      <w:r w:rsidRPr="00F06670">
        <w:rPr>
          <w:rFonts w:ascii="Times New Roman" w:hAnsi="Times New Roman" w:cs="Times New Roman"/>
          <w:sz w:val="24"/>
          <w:szCs w:val="24"/>
        </w:rPr>
        <w:t xml:space="preserve">Download and extract Hadoop </w:t>
      </w:r>
      <w:r w:rsidR="00132392" w:rsidRPr="00F06670">
        <w:rPr>
          <w:rFonts w:ascii="Times New Roman" w:hAnsi="Times New Roman" w:cs="Times New Roman"/>
          <w:sz w:val="24"/>
          <w:szCs w:val="24"/>
        </w:rPr>
        <w:t>files to /</w:t>
      </w:r>
      <w:proofErr w:type="spellStart"/>
      <w:r w:rsidR="00132392" w:rsidRPr="00F06670">
        <w:rPr>
          <w:rFonts w:ascii="Times New Roman" w:hAnsi="Times New Roman" w:cs="Times New Roman"/>
          <w:sz w:val="24"/>
          <w:szCs w:val="24"/>
        </w:rPr>
        <w:t>usr</w:t>
      </w:r>
      <w:proofErr w:type="spellEnd"/>
      <w:r w:rsidR="00132392" w:rsidRPr="00F06670">
        <w:rPr>
          <w:rFonts w:ascii="Times New Roman" w:hAnsi="Times New Roman" w:cs="Times New Roman"/>
          <w:sz w:val="24"/>
          <w:szCs w:val="24"/>
        </w:rPr>
        <w:t>/local.</w:t>
      </w:r>
    </w:p>
    <w:p w:rsidR="00132392" w:rsidRPr="003B5C61" w:rsidRDefault="00132392" w:rsidP="00764156">
      <w:pPr>
        <w:spacing w:after="0" w:line="360" w:lineRule="auto"/>
        <w:ind w:left="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w:t>
      </w:r>
      <w:proofErr w:type="spellStart"/>
      <w:r w:rsidRPr="003B5C61">
        <w:rPr>
          <w:rFonts w:ascii="Arial" w:hAnsi="Arial" w:cs="Arial"/>
          <w:sz w:val="20"/>
          <w:szCs w:val="20"/>
        </w:rPr>
        <w:t>wget</w:t>
      </w:r>
      <w:proofErr w:type="spellEnd"/>
      <w:r w:rsidRPr="003B5C61">
        <w:rPr>
          <w:rFonts w:ascii="Arial" w:hAnsi="Arial" w:cs="Arial"/>
          <w:sz w:val="20"/>
          <w:szCs w:val="20"/>
        </w:rPr>
        <w:t xml:space="preserve"> </w:t>
      </w:r>
      <w:r w:rsidR="00B923ED" w:rsidRPr="003B5C61">
        <w:rPr>
          <w:rFonts w:ascii="Arial" w:hAnsi="Arial" w:cs="Arial"/>
          <w:sz w:val="20"/>
          <w:szCs w:val="20"/>
          <w:rPrChange w:id="857" w:author="Likhita Sanapa Prabhakar" w:date="2017-09-08T03:44:00Z">
            <w:rPr/>
          </w:rPrChange>
        </w:rPr>
        <w:fldChar w:fldCharType="begin"/>
      </w:r>
      <w:r w:rsidR="00B923ED" w:rsidRPr="003B5C61">
        <w:rPr>
          <w:rFonts w:ascii="Arial" w:hAnsi="Arial" w:cs="Arial"/>
          <w:sz w:val="20"/>
          <w:szCs w:val="20"/>
          <w:rPrChange w:id="858" w:author="Likhita Sanapa Prabhakar" w:date="2017-09-08T03:44:00Z">
            <w:rPr/>
          </w:rPrChange>
        </w:rPr>
        <w:instrText xml:space="preserve"> HYPERLINK "http://mirror.nohup.it/apache/hadoop/common/hadoop-2.7.3/hadoop-2.7.3.tar.gz" </w:instrText>
      </w:r>
      <w:r w:rsidR="00B923ED" w:rsidRPr="003B5C61">
        <w:rPr>
          <w:rFonts w:ascii="Arial" w:hAnsi="Arial" w:cs="Arial"/>
          <w:sz w:val="20"/>
          <w:szCs w:val="20"/>
          <w:rPrChange w:id="859" w:author="Likhita Sanapa Prabhakar" w:date="2017-09-08T03:44:00Z">
            <w:rPr>
              <w:rStyle w:val="Hyperlink"/>
              <w:rFonts w:ascii="Arial" w:hAnsi="Arial" w:cs="Arial"/>
              <w:color w:val="auto"/>
              <w:sz w:val="20"/>
              <w:szCs w:val="20"/>
            </w:rPr>
          </w:rPrChange>
        </w:rPr>
        <w:fldChar w:fldCharType="separate"/>
      </w:r>
      <w:r w:rsidR="00947DEC" w:rsidRPr="003B5C61">
        <w:rPr>
          <w:rStyle w:val="Hyperlink"/>
          <w:rFonts w:ascii="Arial" w:hAnsi="Arial" w:cs="Arial"/>
          <w:color w:val="auto"/>
          <w:sz w:val="20"/>
          <w:szCs w:val="20"/>
        </w:rPr>
        <w:t>http://mirror.nohup.it/apache/hadoop/common/hadoop-2.7.3/hadoop-2.7.3.tar.gz</w:t>
      </w:r>
      <w:r w:rsidR="00B923ED" w:rsidRPr="003B5C61">
        <w:rPr>
          <w:rStyle w:val="Hyperlink"/>
          <w:rFonts w:ascii="Arial" w:hAnsi="Arial" w:cs="Arial"/>
          <w:color w:val="auto"/>
          <w:sz w:val="20"/>
          <w:szCs w:val="20"/>
          <w:rPrChange w:id="860" w:author="Likhita Sanapa Prabhakar" w:date="2017-09-08T03:44:00Z">
            <w:rPr>
              <w:rStyle w:val="Hyperlink"/>
              <w:rFonts w:ascii="Arial" w:hAnsi="Arial" w:cs="Arial"/>
              <w:color w:val="auto"/>
              <w:sz w:val="20"/>
              <w:szCs w:val="20"/>
            </w:rPr>
          </w:rPrChange>
        </w:rPr>
        <w:fldChar w:fldCharType="end"/>
      </w:r>
    </w:p>
    <w:p w:rsidR="00132392" w:rsidRPr="003B5C61" w:rsidRDefault="00132392" w:rsidP="00764156">
      <w:pPr>
        <w:spacing w:after="0" w:line="360" w:lineRule="auto"/>
        <w:ind w:firstLine="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tar </w:t>
      </w:r>
      <w:proofErr w:type="spellStart"/>
      <w:r w:rsidRPr="003B5C61">
        <w:rPr>
          <w:rFonts w:ascii="Arial" w:hAnsi="Arial" w:cs="Arial"/>
          <w:sz w:val="20"/>
          <w:szCs w:val="20"/>
        </w:rPr>
        <w:t>vxzf</w:t>
      </w:r>
      <w:proofErr w:type="spellEnd"/>
      <w:r w:rsidRPr="003B5C61">
        <w:rPr>
          <w:rFonts w:ascii="Arial" w:hAnsi="Arial" w:cs="Arial"/>
          <w:sz w:val="20"/>
          <w:szCs w:val="20"/>
        </w:rPr>
        <w:t xml:space="preserve"> Hadoop-2.7.3.tar.gz -C /</w:t>
      </w:r>
      <w:proofErr w:type="spellStart"/>
      <w:r w:rsidRPr="003B5C61">
        <w:rPr>
          <w:rFonts w:ascii="Arial" w:hAnsi="Arial" w:cs="Arial"/>
          <w:sz w:val="20"/>
          <w:szCs w:val="20"/>
        </w:rPr>
        <w:t>usr</w:t>
      </w:r>
      <w:proofErr w:type="spellEnd"/>
      <w:r w:rsidRPr="003B5C61">
        <w:rPr>
          <w:rFonts w:ascii="Arial" w:hAnsi="Arial" w:cs="Arial"/>
          <w:sz w:val="20"/>
          <w:szCs w:val="20"/>
        </w:rPr>
        <w:t>/local</w:t>
      </w:r>
    </w:p>
    <w:p w:rsidR="001C4CA3" w:rsidRPr="00F06670" w:rsidRDefault="00132392" w:rsidP="0014128F">
      <w:pPr>
        <w:spacing w:before="200" w:after="0" w:line="360" w:lineRule="auto"/>
        <w:jc w:val="both"/>
        <w:rPr>
          <w:rFonts w:ascii="Times New Roman" w:hAnsi="Times New Roman" w:cs="Times New Roman"/>
          <w:sz w:val="24"/>
          <w:szCs w:val="24"/>
        </w:rPr>
      </w:pPr>
      <w:r w:rsidRPr="00F06670">
        <w:rPr>
          <w:rFonts w:ascii="Times New Roman" w:hAnsi="Times New Roman" w:cs="Times New Roman"/>
          <w:sz w:val="24"/>
          <w:szCs w:val="24"/>
        </w:rPr>
        <w:t xml:space="preserve">Then </w:t>
      </w:r>
      <w:r w:rsidR="0014128F">
        <w:rPr>
          <w:rFonts w:ascii="Times New Roman" w:hAnsi="Times New Roman" w:cs="Times New Roman"/>
          <w:sz w:val="24"/>
          <w:szCs w:val="24"/>
        </w:rPr>
        <w:t xml:space="preserve">the </w:t>
      </w:r>
      <w:r w:rsidRPr="00F06670">
        <w:rPr>
          <w:rFonts w:ascii="Times New Roman" w:hAnsi="Times New Roman" w:cs="Times New Roman"/>
          <w:sz w:val="24"/>
          <w:szCs w:val="24"/>
        </w:rPr>
        <w:t xml:space="preserve">Hadoop directory is renamed and the owner is changed to </w:t>
      </w:r>
      <w:proofErr w:type="spellStart"/>
      <w:r w:rsidRPr="00F06670">
        <w:rPr>
          <w:rFonts w:ascii="Times New Roman" w:hAnsi="Times New Roman" w:cs="Times New Roman"/>
          <w:sz w:val="24"/>
          <w:szCs w:val="24"/>
        </w:rPr>
        <w:t>eshadoop</w:t>
      </w:r>
      <w:proofErr w:type="spellEnd"/>
      <w:r w:rsidRPr="00F06670">
        <w:rPr>
          <w:rFonts w:ascii="Times New Roman" w:hAnsi="Times New Roman" w:cs="Times New Roman"/>
          <w:sz w:val="24"/>
          <w:szCs w:val="24"/>
        </w:rPr>
        <w:t xml:space="preserve"> user and Hadoop group for all files:</w:t>
      </w:r>
    </w:p>
    <w:p w:rsidR="001C4CA3" w:rsidRPr="00C24BAA" w:rsidRDefault="00132392" w:rsidP="00764156">
      <w:pPr>
        <w:pStyle w:val="ListParagraph"/>
        <w:spacing w:after="0" w:line="360" w:lineRule="auto"/>
        <w:jc w:val="both"/>
        <w:rPr>
          <w:rFonts w:ascii="Arial" w:hAnsi="Arial" w:cs="Arial"/>
          <w:sz w:val="20"/>
          <w:szCs w:val="20"/>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mv Hadoop-2.7.3 </w:t>
      </w:r>
      <w:proofErr w:type="spellStart"/>
      <w:r w:rsidRPr="00C24BAA">
        <w:rPr>
          <w:rFonts w:ascii="Arial" w:hAnsi="Arial" w:cs="Arial"/>
          <w:sz w:val="20"/>
          <w:szCs w:val="20"/>
        </w:rPr>
        <w:t>hadoop</w:t>
      </w:r>
      <w:proofErr w:type="spellEnd"/>
    </w:p>
    <w:p w:rsidR="002D7493" w:rsidRPr="002B00FC" w:rsidRDefault="00F34D43">
      <w:pPr>
        <w:pStyle w:val="ListParagraph"/>
        <w:spacing w:after="0" w:line="360" w:lineRule="auto"/>
        <w:jc w:val="both"/>
        <w:rPr>
          <w:rFonts w:ascii="Arial" w:hAnsi="Arial" w:cs="Arial"/>
          <w:sz w:val="20"/>
          <w:szCs w:val="20"/>
          <w:rPrChange w:id="861" w:author="Likhita Sanapa Prabhakar" w:date="2017-09-08T02:18:00Z">
            <w:rPr/>
          </w:rPrChange>
        </w:rPr>
      </w:pPr>
      <w:r w:rsidRPr="00C24BAA">
        <w:rPr>
          <w:rFonts w:ascii="Arial" w:hAnsi="Arial" w:cs="Arial"/>
          <w:sz w:val="20"/>
          <w:szCs w:val="20"/>
        </w:rPr>
        <w:t xml:space="preserve">$ </w:t>
      </w:r>
      <w:proofErr w:type="spellStart"/>
      <w:r w:rsidRPr="00C24BAA">
        <w:rPr>
          <w:rFonts w:ascii="Arial" w:hAnsi="Arial" w:cs="Arial"/>
          <w:sz w:val="20"/>
          <w:szCs w:val="20"/>
        </w:rPr>
        <w:t>sudo</w:t>
      </w:r>
      <w:proofErr w:type="spellEnd"/>
      <w:r w:rsidRPr="00C24BAA">
        <w:rPr>
          <w:rFonts w:ascii="Arial" w:hAnsi="Arial" w:cs="Arial"/>
          <w:sz w:val="20"/>
          <w:szCs w:val="20"/>
        </w:rPr>
        <w:t xml:space="preserve"> </w:t>
      </w:r>
      <w:proofErr w:type="spellStart"/>
      <w:r w:rsidRPr="00C24BAA">
        <w:rPr>
          <w:rFonts w:ascii="Arial" w:hAnsi="Arial" w:cs="Arial"/>
          <w:sz w:val="20"/>
          <w:szCs w:val="20"/>
        </w:rPr>
        <w:t>chown</w:t>
      </w:r>
      <w:proofErr w:type="spellEnd"/>
      <w:r w:rsidRPr="00C24BAA">
        <w:rPr>
          <w:rFonts w:ascii="Arial" w:hAnsi="Arial" w:cs="Arial"/>
          <w:sz w:val="20"/>
          <w:szCs w:val="20"/>
        </w:rPr>
        <w:t xml:space="preserve"> -R </w:t>
      </w:r>
      <w:proofErr w:type="spellStart"/>
      <w:proofErr w:type="gramStart"/>
      <w:r w:rsidRPr="00C24BAA">
        <w:rPr>
          <w:rFonts w:ascii="Arial" w:hAnsi="Arial" w:cs="Arial"/>
          <w:sz w:val="20"/>
          <w:szCs w:val="20"/>
        </w:rPr>
        <w:t>eshadoop:hadoop</w:t>
      </w:r>
      <w:proofErr w:type="spellEnd"/>
      <w:proofErr w:type="gramEnd"/>
      <w:r w:rsidRPr="00C24BAA">
        <w:rPr>
          <w:rFonts w:ascii="Arial" w:hAnsi="Arial" w:cs="Arial"/>
          <w:sz w:val="20"/>
          <w:szCs w:val="20"/>
        </w:rPr>
        <w:t xml:space="preserve">  </w:t>
      </w:r>
      <w:r w:rsidR="00523EB7" w:rsidRPr="00C24BAA">
        <w:rPr>
          <w:rFonts w:ascii="Arial" w:hAnsi="Arial" w:cs="Arial"/>
          <w:sz w:val="20"/>
          <w:szCs w:val="20"/>
        </w:rPr>
        <w:t>Hadoop</w:t>
      </w:r>
    </w:p>
    <w:p w:rsidR="00B7502A" w:rsidRDefault="00961088" w:rsidP="00B66586">
      <w:pPr>
        <w:pStyle w:val="Heading3"/>
      </w:pPr>
      <w:bookmarkStart w:id="862" w:name="_Toc492334905"/>
      <w:bookmarkStart w:id="863" w:name="_Toc492600384"/>
      <w:r w:rsidRPr="00961088">
        <w:t>Environment Variables</w:t>
      </w:r>
      <w:bookmarkEnd w:id="862"/>
      <w:bookmarkEnd w:id="863"/>
    </w:p>
    <w:p w:rsidR="002B00FC" w:rsidRDefault="00DE3A1E" w:rsidP="00764156">
      <w:pPr>
        <w:spacing w:after="0" w:line="360" w:lineRule="auto"/>
        <w:jc w:val="both"/>
        <w:rPr>
          <w:ins w:id="864" w:author="Likhita Sanapa Prabhakar" w:date="2017-09-08T02:19:00Z"/>
          <w:rFonts w:ascii="Times New Roman" w:hAnsi="Times New Roman" w:cs="Times New Roman"/>
          <w:sz w:val="24"/>
          <w:szCs w:val="24"/>
        </w:rPr>
      </w:pPr>
      <w:r w:rsidRPr="00097784">
        <w:rPr>
          <w:rFonts w:ascii="Times New Roman" w:hAnsi="Times New Roman" w:cs="Times New Roman"/>
          <w:sz w:val="24"/>
          <w:szCs w:val="24"/>
        </w:rPr>
        <w:t>We setup the environment variables in this step</w:t>
      </w:r>
      <w:r w:rsidR="00097784" w:rsidRPr="00097784">
        <w:rPr>
          <w:rFonts w:ascii="Times New Roman" w:hAnsi="Times New Roman" w:cs="Times New Roman"/>
          <w:sz w:val="24"/>
          <w:szCs w:val="24"/>
        </w:rPr>
        <w:t xml:space="preserve">. In order to do that we need to edit </w:t>
      </w:r>
      <w:proofErr w:type="gramStart"/>
      <w:r w:rsidR="00097784" w:rsidRPr="00097784">
        <w:rPr>
          <w:rFonts w:ascii="Times New Roman" w:hAnsi="Times New Roman" w:cs="Times New Roman"/>
          <w:sz w:val="24"/>
          <w:szCs w:val="24"/>
        </w:rPr>
        <w:t>the .</w:t>
      </w:r>
      <w:proofErr w:type="spellStart"/>
      <w:r w:rsidR="00097784" w:rsidRPr="00097784">
        <w:rPr>
          <w:rFonts w:ascii="Times New Roman" w:hAnsi="Times New Roman" w:cs="Times New Roman"/>
          <w:sz w:val="24"/>
          <w:szCs w:val="24"/>
        </w:rPr>
        <w:t>bashrc</w:t>
      </w:r>
      <w:proofErr w:type="spellEnd"/>
      <w:proofErr w:type="gramEnd"/>
      <w:r w:rsidR="00097784" w:rsidRPr="00097784">
        <w:rPr>
          <w:rFonts w:ascii="Times New Roman" w:hAnsi="Times New Roman" w:cs="Times New Roman"/>
          <w:sz w:val="24"/>
          <w:szCs w:val="24"/>
        </w:rPr>
        <w:t xml:space="preserve"> file</w:t>
      </w:r>
      <w:ins w:id="865" w:author="Likhita Sanapa Prabhakar" w:date="2017-09-08T02:19:00Z">
        <w:r w:rsidR="002B00FC">
          <w:rPr>
            <w:rFonts w:ascii="Times New Roman" w:hAnsi="Times New Roman" w:cs="Times New Roman"/>
            <w:sz w:val="24"/>
            <w:szCs w:val="24"/>
          </w:rPr>
          <w:t xml:space="preserve"> </w:t>
        </w:r>
      </w:ins>
      <w:del w:id="866" w:author="Likhita Sanapa Prabhakar" w:date="2017-09-08T02:19:00Z">
        <w:r w:rsidR="00097784" w:rsidRPr="00097784" w:rsidDel="002B00FC">
          <w:rPr>
            <w:rFonts w:ascii="Times New Roman" w:hAnsi="Times New Roman" w:cs="Times New Roman"/>
            <w:sz w:val="24"/>
            <w:szCs w:val="24"/>
          </w:rPr>
          <w:delText xml:space="preserve"> </w:delText>
        </w:r>
      </w:del>
      <w:r w:rsidR="00097784" w:rsidRPr="00097784">
        <w:rPr>
          <w:rFonts w:ascii="Times New Roman" w:hAnsi="Times New Roman" w:cs="Times New Roman"/>
          <w:sz w:val="24"/>
          <w:szCs w:val="24"/>
        </w:rPr>
        <w:t>as below:</w:t>
      </w:r>
    </w:p>
    <w:p w:rsidR="00097784" w:rsidRDefault="002B00FC">
      <w:pPr>
        <w:spacing w:after="0" w:line="360" w:lineRule="auto"/>
        <w:jc w:val="center"/>
        <w:rPr>
          <w:rFonts w:ascii="Times New Roman" w:hAnsi="Times New Roman" w:cs="Times New Roman"/>
          <w:noProof/>
          <w:sz w:val="24"/>
          <w:szCs w:val="24"/>
        </w:rPr>
        <w:pPrChange w:id="867" w:author="Likhita Sanapa Prabhakar" w:date="2017-09-08T02:22:00Z">
          <w:pPr>
            <w:spacing w:after="0" w:line="360" w:lineRule="auto"/>
            <w:jc w:val="both"/>
          </w:pPr>
        </w:pPrChange>
      </w:pPr>
      <w:moveToRangeStart w:id="868" w:author="Likhita Sanapa Prabhakar" w:date="2017-09-08T02:19:00Z" w:name="move492600534"/>
      <w:moveTo w:id="869" w:author="Likhita Sanapa Prabhakar" w:date="2017-09-08T02:19:00Z">
        <w:r>
          <w:rPr>
            <w:rFonts w:ascii="Times New Roman" w:hAnsi="Times New Roman" w:cs="Times New Roman"/>
            <w:noProof/>
            <w:sz w:val="24"/>
            <w:szCs w:val="24"/>
          </w:rPr>
          <w:drawing>
            <wp:inline distT="0" distB="0" distL="0" distR="0" wp14:anchorId="26C73498" wp14:editId="43396956">
              <wp:extent cx="4260850" cy="27051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3161" cy="2757357"/>
                      </a:xfrm>
                      <a:prstGeom prst="rect">
                        <a:avLst/>
                      </a:prstGeom>
                      <a:noFill/>
                    </pic:spPr>
                  </pic:pic>
                </a:graphicData>
              </a:graphic>
            </wp:inline>
          </w:drawing>
        </w:r>
      </w:moveTo>
      <w:moveToRangeEnd w:id="868"/>
    </w:p>
    <w:p w:rsidR="00B923ED" w:rsidRPr="002B00FC" w:rsidDel="002B00FC" w:rsidRDefault="00B923ED">
      <w:pPr>
        <w:keepNext/>
        <w:spacing w:after="0" w:line="360" w:lineRule="auto"/>
        <w:jc w:val="center"/>
        <w:rPr>
          <w:del w:id="870" w:author="Likhita Sanapa Prabhakar" w:date="2017-09-08T02:20:00Z"/>
          <w:rFonts w:ascii="Times New Roman" w:hAnsi="Times New Roman" w:cs="Times New Roman"/>
          <w:sz w:val="20"/>
          <w:szCs w:val="20"/>
          <w:rPrChange w:id="871" w:author="Likhita Sanapa Prabhakar" w:date="2017-09-08T02:21:00Z">
            <w:rPr>
              <w:del w:id="872" w:author="Likhita Sanapa Prabhakar" w:date="2017-09-08T02:20:00Z"/>
            </w:rPr>
          </w:rPrChange>
        </w:rPr>
        <w:pPrChange w:id="873" w:author="Likhita Sanapa Prabhakar" w:date="2017-09-08T02:18:00Z">
          <w:pPr>
            <w:keepNext/>
            <w:spacing w:after="0" w:line="360" w:lineRule="auto"/>
            <w:jc w:val="both"/>
          </w:pPr>
        </w:pPrChange>
      </w:pPr>
      <w:moveFromRangeStart w:id="874" w:author="Likhita Sanapa Prabhakar" w:date="2017-09-08T02:19:00Z" w:name="move492600534"/>
      <w:moveFrom w:id="875" w:author="Likhita Sanapa Prabhakar" w:date="2017-09-08T02:19:00Z">
        <w:r w:rsidRPr="002B00FC" w:rsidDel="002B00FC">
          <w:rPr>
            <w:rFonts w:ascii="Times New Roman" w:hAnsi="Times New Roman" w:cs="Times New Roman"/>
            <w:noProof/>
            <w:sz w:val="20"/>
            <w:szCs w:val="20"/>
            <w:rPrChange w:id="876" w:author="Likhita Sanapa Prabhakar" w:date="2017-09-08T02:21:00Z">
              <w:rPr>
                <w:rFonts w:ascii="Times New Roman" w:hAnsi="Times New Roman" w:cs="Times New Roman"/>
                <w:noProof/>
                <w:sz w:val="24"/>
                <w:szCs w:val="24"/>
              </w:rPr>
            </w:rPrChange>
          </w:rPr>
          <w:drawing>
            <wp:inline distT="0" distB="0" distL="0" distR="0" wp14:anchorId="637036C0">
              <wp:extent cx="4994334" cy="3581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9542" cy="3599477"/>
                      </a:xfrm>
                      <a:prstGeom prst="rect">
                        <a:avLst/>
                      </a:prstGeom>
                      <a:noFill/>
                    </pic:spPr>
                  </pic:pic>
                </a:graphicData>
              </a:graphic>
            </wp:inline>
          </w:drawing>
        </w:r>
      </w:moveFrom>
      <w:moveFromRangeEnd w:id="874"/>
    </w:p>
    <w:p w:rsidR="004C022B" w:rsidRDefault="00B923ED">
      <w:pPr>
        <w:keepNext/>
        <w:spacing w:after="0" w:line="360" w:lineRule="auto"/>
        <w:jc w:val="center"/>
        <w:rPr>
          <w:rFonts w:cs="Times New Roman"/>
          <w:sz w:val="24"/>
          <w:szCs w:val="24"/>
        </w:rPr>
        <w:pPrChange w:id="877" w:author="Likhita Sanapa Prabhakar" w:date="2017-09-08T02:20:00Z">
          <w:pPr>
            <w:pStyle w:val="Caption"/>
            <w:jc w:val="both"/>
          </w:pPr>
        </w:pPrChange>
      </w:pPr>
      <w:bookmarkStart w:id="878" w:name="_Toc492600417"/>
      <w:r w:rsidRPr="002B00FC">
        <w:rPr>
          <w:rFonts w:ascii="Times New Roman" w:hAnsi="Times New Roman" w:cs="Times New Roman"/>
          <w:sz w:val="20"/>
          <w:szCs w:val="20"/>
          <w:rPrChange w:id="879" w:author="Likhita Sanapa Prabhakar" w:date="2017-09-08T02:21:00Z">
            <w:rPr>
              <w:iCs w:val="0"/>
            </w:rPr>
          </w:rPrChange>
        </w:rPr>
        <w:t xml:space="preserve">Figure </w:t>
      </w:r>
      <w:r w:rsidR="00B433EE" w:rsidRPr="002B00FC">
        <w:rPr>
          <w:rFonts w:ascii="Times New Roman" w:hAnsi="Times New Roman" w:cs="Times New Roman"/>
          <w:sz w:val="20"/>
          <w:szCs w:val="20"/>
          <w:rPrChange w:id="880" w:author="Likhita Sanapa Prabhakar" w:date="2017-09-08T02:21:00Z">
            <w:rPr>
              <w:iCs w:val="0"/>
            </w:rPr>
          </w:rPrChange>
        </w:rPr>
        <w:fldChar w:fldCharType="begin"/>
      </w:r>
      <w:r w:rsidR="00B433EE" w:rsidRPr="002B00FC">
        <w:rPr>
          <w:rFonts w:ascii="Times New Roman" w:hAnsi="Times New Roman" w:cs="Times New Roman"/>
          <w:sz w:val="20"/>
          <w:szCs w:val="20"/>
          <w:rPrChange w:id="881" w:author="Likhita Sanapa Prabhakar" w:date="2017-09-08T02:21:00Z">
            <w:rPr>
              <w:iCs w:val="0"/>
            </w:rPr>
          </w:rPrChange>
        </w:rPr>
        <w:instrText xml:space="preserve"> STYLEREF 1 \s </w:instrText>
      </w:r>
      <w:r w:rsidR="00B433EE" w:rsidRPr="002B00FC">
        <w:rPr>
          <w:rFonts w:ascii="Times New Roman" w:hAnsi="Times New Roman" w:cs="Times New Roman"/>
          <w:sz w:val="20"/>
          <w:szCs w:val="20"/>
          <w:rPrChange w:id="882" w:author="Likhita Sanapa Prabhakar" w:date="2017-09-08T02:21:00Z">
            <w:rPr>
              <w:iCs w:val="0"/>
            </w:rPr>
          </w:rPrChange>
        </w:rPr>
        <w:fldChar w:fldCharType="separate"/>
      </w:r>
      <w:r w:rsidR="00B433EE" w:rsidRPr="002B00FC">
        <w:rPr>
          <w:rFonts w:ascii="Times New Roman" w:hAnsi="Times New Roman" w:cs="Times New Roman"/>
          <w:noProof/>
          <w:sz w:val="20"/>
          <w:szCs w:val="20"/>
          <w:rPrChange w:id="883" w:author="Likhita Sanapa Prabhakar" w:date="2017-09-08T02:21:00Z">
            <w:rPr>
              <w:iCs w:val="0"/>
              <w:noProof/>
            </w:rPr>
          </w:rPrChange>
        </w:rPr>
        <w:t>2</w:t>
      </w:r>
      <w:r w:rsidR="00B433EE" w:rsidRPr="002B00FC">
        <w:rPr>
          <w:rFonts w:ascii="Times New Roman" w:hAnsi="Times New Roman" w:cs="Times New Roman"/>
          <w:sz w:val="20"/>
          <w:szCs w:val="20"/>
          <w:rPrChange w:id="884" w:author="Likhita Sanapa Prabhakar" w:date="2017-09-08T02:21:00Z">
            <w:rPr>
              <w:iCs w:val="0"/>
            </w:rPr>
          </w:rPrChange>
        </w:rPr>
        <w:fldChar w:fldCharType="end"/>
      </w:r>
      <w:r w:rsidR="00B433EE" w:rsidRPr="002B00FC">
        <w:rPr>
          <w:rFonts w:ascii="Times New Roman" w:hAnsi="Times New Roman" w:cs="Times New Roman"/>
          <w:sz w:val="20"/>
          <w:szCs w:val="20"/>
          <w:rPrChange w:id="885" w:author="Likhita Sanapa Prabhakar" w:date="2017-09-08T02:21:00Z">
            <w:rPr>
              <w:iCs w:val="0"/>
            </w:rPr>
          </w:rPrChange>
        </w:rPr>
        <w:noBreakHyphen/>
      </w:r>
      <w:r w:rsidR="00B433EE" w:rsidRPr="002B00FC">
        <w:rPr>
          <w:rFonts w:ascii="Times New Roman" w:hAnsi="Times New Roman" w:cs="Times New Roman"/>
          <w:sz w:val="20"/>
          <w:szCs w:val="20"/>
          <w:rPrChange w:id="886" w:author="Likhita Sanapa Prabhakar" w:date="2017-09-08T02:21:00Z">
            <w:rPr>
              <w:iCs w:val="0"/>
            </w:rPr>
          </w:rPrChange>
        </w:rPr>
        <w:fldChar w:fldCharType="begin"/>
      </w:r>
      <w:r w:rsidR="00B433EE" w:rsidRPr="002B00FC">
        <w:rPr>
          <w:rFonts w:ascii="Times New Roman" w:hAnsi="Times New Roman" w:cs="Times New Roman"/>
          <w:sz w:val="20"/>
          <w:szCs w:val="20"/>
          <w:rPrChange w:id="887" w:author="Likhita Sanapa Prabhakar" w:date="2017-09-08T02:21:00Z">
            <w:rPr>
              <w:iCs w:val="0"/>
            </w:rPr>
          </w:rPrChange>
        </w:rPr>
        <w:instrText xml:space="preserve"> SEQ Figure \* ARABIC \s 1 </w:instrText>
      </w:r>
      <w:r w:rsidR="00B433EE" w:rsidRPr="002B00FC">
        <w:rPr>
          <w:rFonts w:ascii="Times New Roman" w:hAnsi="Times New Roman" w:cs="Times New Roman"/>
          <w:sz w:val="20"/>
          <w:szCs w:val="20"/>
          <w:rPrChange w:id="888" w:author="Likhita Sanapa Prabhakar" w:date="2017-09-08T02:21:00Z">
            <w:rPr>
              <w:iCs w:val="0"/>
            </w:rPr>
          </w:rPrChange>
        </w:rPr>
        <w:fldChar w:fldCharType="separate"/>
      </w:r>
      <w:r w:rsidR="00B433EE" w:rsidRPr="002B00FC">
        <w:rPr>
          <w:rFonts w:ascii="Times New Roman" w:hAnsi="Times New Roman" w:cs="Times New Roman"/>
          <w:noProof/>
          <w:sz w:val="20"/>
          <w:szCs w:val="20"/>
          <w:rPrChange w:id="889" w:author="Likhita Sanapa Prabhakar" w:date="2017-09-08T02:21:00Z">
            <w:rPr>
              <w:iCs w:val="0"/>
              <w:noProof/>
            </w:rPr>
          </w:rPrChange>
        </w:rPr>
        <w:t>2</w:t>
      </w:r>
      <w:r w:rsidR="00B433EE" w:rsidRPr="002B00FC">
        <w:rPr>
          <w:rFonts w:ascii="Times New Roman" w:hAnsi="Times New Roman" w:cs="Times New Roman"/>
          <w:sz w:val="20"/>
          <w:szCs w:val="20"/>
          <w:rPrChange w:id="890" w:author="Likhita Sanapa Prabhakar" w:date="2017-09-08T02:21:00Z">
            <w:rPr>
              <w:iCs w:val="0"/>
            </w:rPr>
          </w:rPrChange>
        </w:rPr>
        <w:fldChar w:fldCharType="end"/>
      </w:r>
      <w:r w:rsidRPr="002B00FC">
        <w:rPr>
          <w:rFonts w:ascii="Times New Roman" w:hAnsi="Times New Roman" w:cs="Times New Roman"/>
          <w:sz w:val="20"/>
          <w:szCs w:val="20"/>
          <w:rPrChange w:id="891" w:author="Likhita Sanapa Prabhakar" w:date="2017-09-08T02:21:00Z">
            <w:rPr>
              <w:iCs w:val="0"/>
            </w:rPr>
          </w:rPrChange>
        </w:rPr>
        <w:t xml:space="preserve">: </w:t>
      </w:r>
      <w:proofErr w:type="spellStart"/>
      <w:r w:rsidRPr="002B00FC">
        <w:rPr>
          <w:rFonts w:ascii="Times New Roman" w:hAnsi="Times New Roman" w:cs="Times New Roman"/>
          <w:sz w:val="20"/>
          <w:szCs w:val="20"/>
          <w:rPrChange w:id="892" w:author="Likhita Sanapa Prabhakar" w:date="2017-09-08T02:21:00Z">
            <w:rPr>
              <w:iCs w:val="0"/>
            </w:rPr>
          </w:rPrChange>
        </w:rPr>
        <w:t>bashrc</w:t>
      </w:r>
      <w:proofErr w:type="spellEnd"/>
      <w:r w:rsidRPr="002B00FC">
        <w:rPr>
          <w:rFonts w:ascii="Times New Roman" w:hAnsi="Times New Roman" w:cs="Times New Roman"/>
          <w:sz w:val="20"/>
          <w:szCs w:val="20"/>
          <w:rPrChange w:id="893" w:author="Likhita Sanapa Prabhakar" w:date="2017-09-08T02:21:00Z">
            <w:rPr>
              <w:iCs w:val="0"/>
            </w:rPr>
          </w:rPrChange>
        </w:rPr>
        <w:t xml:space="preserve"> File</w:t>
      </w:r>
      <w:bookmarkEnd w:id="878"/>
    </w:p>
    <w:p w:rsidR="004C022B" w:rsidRPr="00097784" w:rsidRDefault="004C022B" w:rsidP="00764156">
      <w:pPr>
        <w:spacing w:after="0" w:line="360" w:lineRule="auto"/>
        <w:jc w:val="both"/>
        <w:rPr>
          <w:rFonts w:ascii="Times New Roman" w:hAnsi="Times New Roman" w:cs="Times New Roman"/>
          <w:sz w:val="24"/>
          <w:szCs w:val="24"/>
        </w:rPr>
      </w:pPr>
    </w:p>
    <w:p w:rsidR="004C022B" w:rsidDel="00443A09" w:rsidRDefault="004C022B" w:rsidP="00764156">
      <w:pPr>
        <w:spacing w:after="0" w:line="360" w:lineRule="auto"/>
        <w:jc w:val="both"/>
        <w:rPr>
          <w:del w:id="894" w:author="Likhita Sanapa Prabhakar" w:date="2017-09-08T02:22:00Z"/>
          <w:rFonts w:ascii="Times New Roman" w:hAnsi="Times New Roman" w:cs="Times New Roman"/>
          <w:sz w:val="24"/>
          <w:szCs w:val="24"/>
        </w:rPr>
      </w:pPr>
    </w:p>
    <w:p w:rsidR="004C022B" w:rsidDel="00443A09" w:rsidRDefault="004C022B" w:rsidP="00764156">
      <w:pPr>
        <w:spacing w:after="0" w:line="360" w:lineRule="auto"/>
        <w:jc w:val="both"/>
        <w:rPr>
          <w:del w:id="895" w:author="Likhita Sanapa Prabhakar" w:date="2017-09-08T02:22:00Z"/>
          <w:rFonts w:ascii="Times New Roman" w:hAnsi="Times New Roman" w:cs="Times New Roman"/>
          <w:sz w:val="24"/>
          <w:szCs w:val="24"/>
        </w:rPr>
      </w:pPr>
    </w:p>
    <w:p w:rsidR="004C022B" w:rsidDel="00443A09" w:rsidRDefault="004C022B" w:rsidP="00764156">
      <w:pPr>
        <w:spacing w:after="0" w:line="360" w:lineRule="auto"/>
        <w:jc w:val="both"/>
        <w:rPr>
          <w:del w:id="896" w:author="Likhita Sanapa Prabhakar" w:date="2017-09-08T02:22:00Z"/>
          <w:rFonts w:ascii="Times New Roman" w:hAnsi="Times New Roman" w:cs="Times New Roman"/>
          <w:sz w:val="24"/>
          <w:szCs w:val="24"/>
        </w:rPr>
      </w:pPr>
    </w:p>
    <w:p w:rsidR="004C022B" w:rsidDel="00443A09" w:rsidRDefault="004C022B" w:rsidP="00764156">
      <w:pPr>
        <w:spacing w:after="0" w:line="360" w:lineRule="auto"/>
        <w:jc w:val="both"/>
        <w:rPr>
          <w:del w:id="897" w:author="Likhita Sanapa Prabhakar" w:date="2017-09-08T02:22:00Z"/>
          <w:rFonts w:ascii="Times New Roman" w:hAnsi="Times New Roman" w:cs="Times New Roman"/>
          <w:sz w:val="24"/>
          <w:szCs w:val="24"/>
        </w:rPr>
      </w:pPr>
    </w:p>
    <w:p w:rsidR="004C022B" w:rsidDel="00443A09" w:rsidRDefault="004C022B" w:rsidP="00764156">
      <w:pPr>
        <w:spacing w:after="0" w:line="360" w:lineRule="auto"/>
        <w:jc w:val="both"/>
        <w:rPr>
          <w:del w:id="898" w:author="Likhita Sanapa Prabhakar" w:date="2017-09-08T02:22:00Z"/>
          <w:rFonts w:ascii="Times New Roman" w:hAnsi="Times New Roman" w:cs="Times New Roman"/>
          <w:sz w:val="24"/>
          <w:szCs w:val="24"/>
        </w:rPr>
      </w:pPr>
    </w:p>
    <w:p w:rsidR="00947DEC" w:rsidRPr="009D41E8" w:rsidRDefault="0036028D" w:rsidP="008E20BC">
      <w:pPr>
        <w:spacing w:before="200" w:after="0" w:line="360" w:lineRule="auto"/>
        <w:jc w:val="both"/>
        <w:rPr>
          <w:rFonts w:ascii="Times New Roman" w:hAnsi="Times New Roman" w:cs="Times New Roman"/>
          <w:sz w:val="24"/>
          <w:szCs w:val="24"/>
        </w:rPr>
      </w:pPr>
      <w:r w:rsidRPr="009D41E8">
        <w:rPr>
          <w:rFonts w:ascii="Times New Roman" w:hAnsi="Times New Roman" w:cs="Times New Roman"/>
          <w:sz w:val="24"/>
          <w:szCs w:val="24"/>
        </w:rPr>
        <w:t xml:space="preserve">After updating </w:t>
      </w:r>
      <w:proofErr w:type="gramStart"/>
      <w:r w:rsidRPr="009D41E8">
        <w:rPr>
          <w:rFonts w:ascii="Times New Roman" w:hAnsi="Times New Roman" w:cs="Times New Roman"/>
          <w:sz w:val="24"/>
          <w:szCs w:val="24"/>
        </w:rPr>
        <w:t>the .</w:t>
      </w:r>
      <w:proofErr w:type="spellStart"/>
      <w:r w:rsidRPr="009D41E8">
        <w:rPr>
          <w:rFonts w:ascii="Times New Roman" w:hAnsi="Times New Roman" w:cs="Times New Roman"/>
          <w:sz w:val="24"/>
          <w:szCs w:val="24"/>
        </w:rPr>
        <w:t>bashrc</w:t>
      </w:r>
      <w:proofErr w:type="spellEnd"/>
      <w:proofErr w:type="gramEnd"/>
      <w:r w:rsidRPr="009D41E8">
        <w:rPr>
          <w:rFonts w:ascii="Times New Roman" w:hAnsi="Times New Roman" w:cs="Times New Roman"/>
          <w:sz w:val="24"/>
          <w:szCs w:val="24"/>
        </w:rPr>
        <w:t xml:space="preserve"> file, we should run the below command:</w:t>
      </w:r>
    </w:p>
    <w:p w:rsidR="0036028D" w:rsidRPr="00C24BAA" w:rsidRDefault="0036028D" w:rsidP="00764156">
      <w:pPr>
        <w:pStyle w:val="ListParagraph"/>
        <w:spacing w:after="0" w:line="360" w:lineRule="auto"/>
        <w:jc w:val="both"/>
        <w:rPr>
          <w:rFonts w:ascii="Arial" w:hAnsi="Arial" w:cs="Arial"/>
          <w:b/>
          <w:color w:val="230DC3"/>
          <w:sz w:val="20"/>
          <w:szCs w:val="20"/>
        </w:rPr>
      </w:pPr>
      <w:r w:rsidRPr="00C24BAA">
        <w:rPr>
          <w:rFonts w:ascii="Arial" w:hAnsi="Arial" w:cs="Arial"/>
          <w:sz w:val="20"/>
          <w:szCs w:val="20"/>
        </w:rPr>
        <w:t>$ source ~</w:t>
      </w:r>
      <w:proofErr w:type="gramStart"/>
      <w:r w:rsidRPr="00C24BAA">
        <w:rPr>
          <w:rFonts w:ascii="Arial" w:hAnsi="Arial" w:cs="Arial"/>
          <w:sz w:val="20"/>
          <w:szCs w:val="20"/>
        </w:rPr>
        <w:t>/.</w:t>
      </w:r>
      <w:proofErr w:type="spellStart"/>
      <w:r w:rsidRPr="00C24BAA">
        <w:rPr>
          <w:rFonts w:ascii="Arial" w:hAnsi="Arial" w:cs="Arial"/>
          <w:sz w:val="20"/>
          <w:szCs w:val="20"/>
        </w:rPr>
        <w:t>bashrc</w:t>
      </w:r>
      <w:proofErr w:type="spellEnd"/>
      <w:proofErr w:type="gramEnd"/>
      <w:r w:rsidR="009D41E8" w:rsidRPr="00C24BAA">
        <w:rPr>
          <w:rFonts w:ascii="Arial" w:hAnsi="Arial" w:cs="Arial"/>
          <w:sz w:val="20"/>
          <w:szCs w:val="20"/>
        </w:rPr>
        <w:t xml:space="preserve"> </w:t>
      </w:r>
    </w:p>
    <w:p w:rsidR="00B7502A" w:rsidRDefault="00961088" w:rsidP="00B66586">
      <w:pPr>
        <w:pStyle w:val="Heading3"/>
      </w:pPr>
      <w:bookmarkStart w:id="899" w:name="_Toc492334906"/>
      <w:bookmarkStart w:id="900" w:name="_Toc492600385"/>
      <w:r w:rsidRPr="00961088">
        <w:t>Hadoop Configuration</w:t>
      </w:r>
      <w:bookmarkEnd w:id="899"/>
      <w:bookmarkEnd w:id="900"/>
    </w:p>
    <w:p w:rsidR="00097784" w:rsidRPr="005C0EB5" w:rsidRDefault="00CF559F" w:rsidP="00764156">
      <w:pPr>
        <w:spacing w:after="0" w:line="360" w:lineRule="auto"/>
        <w:jc w:val="both"/>
        <w:rPr>
          <w:rFonts w:ascii="Times New Roman" w:hAnsi="Times New Roman" w:cs="Times New Roman"/>
          <w:sz w:val="24"/>
          <w:szCs w:val="24"/>
        </w:rPr>
      </w:pPr>
      <w:r w:rsidRPr="005C0EB5">
        <w:rPr>
          <w:rFonts w:ascii="Times New Roman" w:hAnsi="Times New Roman" w:cs="Times New Roman"/>
          <w:sz w:val="24"/>
          <w:szCs w:val="24"/>
        </w:rPr>
        <w:t xml:space="preserve">Now </w:t>
      </w:r>
      <w:r w:rsidR="006E1372">
        <w:rPr>
          <w:rFonts w:ascii="Times New Roman" w:hAnsi="Times New Roman" w:cs="Times New Roman"/>
          <w:sz w:val="24"/>
          <w:szCs w:val="24"/>
        </w:rPr>
        <w:t xml:space="preserve">set up </w:t>
      </w:r>
      <w:r w:rsidRPr="005C0EB5">
        <w:rPr>
          <w:rFonts w:ascii="Times New Roman" w:hAnsi="Times New Roman" w:cs="Times New Roman"/>
          <w:sz w:val="24"/>
          <w:szCs w:val="24"/>
        </w:rPr>
        <w:t xml:space="preserve">the JAVA_HOME environment variable in the Hadoop-env.sh </w:t>
      </w:r>
      <w:r w:rsidR="006E1372">
        <w:rPr>
          <w:rFonts w:ascii="Times New Roman" w:hAnsi="Times New Roman" w:cs="Times New Roman"/>
          <w:sz w:val="24"/>
          <w:szCs w:val="24"/>
        </w:rPr>
        <w:t xml:space="preserve">file </w:t>
      </w:r>
      <w:r w:rsidRPr="005C0EB5">
        <w:rPr>
          <w:rFonts w:ascii="Times New Roman" w:hAnsi="Times New Roman" w:cs="Times New Roman"/>
          <w:sz w:val="24"/>
          <w:szCs w:val="24"/>
        </w:rPr>
        <w:t>which is located at /</w:t>
      </w:r>
      <w:proofErr w:type="spellStart"/>
      <w:r w:rsidRPr="005C0EB5">
        <w:rPr>
          <w:rFonts w:ascii="Times New Roman" w:hAnsi="Times New Roman" w:cs="Times New Roman"/>
          <w:sz w:val="24"/>
          <w:szCs w:val="24"/>
        </w:rPr>
        <w:t>usr</w:t>
      </w:r>
      <w:proofErr w:type="spellEnd"/>
      <w:r w:rsidRPr="005C0EB5">
        <w:rPr>
          <w:rFonts w:ascii="Times New Roman" w:hAnsi="Times New Roman" w:cs="Times New Roman"/>
          <w:sz w:val="24"/>
          <w:szCs w:val="24"/>
        </w:rPr>
        <w:t>/local/</w:t>
      </w:r>
      <w:proofErr w:type="spellStart"/>
      <w:r w:rsidRPr="005C0EB5">
        <w:rPr>
          <w:rFonts w:ascii="Times New Roman" w:hAnsi="Times New Roman" w:cs="Times New Roman"/>
          <w:sz w:val="24"/>
          <w:szCs w:val="24"/>
        </w:rPr>
        <w:t>hadoop</w:t>
      </w:r>
      <w:proofErr w:type="spellEnd"/>
      <w:r w:rsidRPr="005C0EB5">
        <w:rPr>
          <w:rFonts w:ascii="Times New Roman" w:hAnsi="Times New Roman" w:cs="Times New Roman"/>
          <w:sz w:val="24"/>
          <w:szCs w:val="24"/>
        </w:rPr>
        <w:t>/</w:t>
      </w:r>
      <w:proofErr w:type="spellStart"/>
      <w:r w:rsidRPr="005C0EB5">
        <w:rPr>
          <w:rFonts w:ascii="Times New Roman" w:hAnsi="Times New Roman" w:cs="Times New Roman"/>
          <w:sz w:val="24"/>
          <w:szCs w:val="24"/>
        </w:rPr>
        <w:t>etc</w:t>
      </w:r>
      <w:proofErr w:type="spellEnd"/>
      <w:r w:rsidRPr="005C0EB5">
        <w:rPr>
          <w:rFonts w:ascii="Times New Roman" w:hAnsi="Times New Roman" w:cs="Times New Roman"/>
          <w:sz w:val="24"/>
          <w:szCs w:val="24"/>
        </w:rPr>
        <w:t>/</w:t>
      </w:r>
      <w:proofErr w:type="spellStart"/>
      <w:r w:rsidRPr="005C0EB5">
        <w:rPr>
          <w:rFonts w:ascii="Times New Roman" w:hAnsi="Times New Roman" w:cs="Times New Roman"/>
          <w:sz w:val="24"/>
          <w:szCs w:val="24"/>
        </w:rPr>
        <w:t>hadoop</w:t>
      </w:r>
      <w:proofErr w:type="spellEnd"/>
      <w:r w:rsidRPr="005C0EB5">
        <w:rPr>
          <w:rFonts w:ascii="Times New Roman" w:hAnsi="Times New Roman" w:cs="Times New Roman"/>
          <w:sz w:val="24"/>
          <w:szCs w:val="24"/>
        </w:rPr>
        <w:t>. The JAVA_HOME variable is updated as:</w:t>
      </w:r>
    </w:p>
    <w:p w:rsidR="00CF559F" w:rsidRPr="006E1372" w:rsidRDefault="00CF559F" w:rsidP="00764156">
      <w:pPr>
        <w:spacing w:after="0" w:line="360" w:lineRule="auto"/>
        <w:ind w:firstLine="720"/>
        <w:jc w:val="both"/>
        <w:rPr>
          <w:rFonts w:ascii="Arial" w:hAnsi="Arial" w:cs="Arial"/>
          <w:sz w:val="20"/>
          <w:szCs w:val="20"/>
        </w:rPr>
      </w:pPr>
      <w:r w:rsidRPr="006E1372">
        <w:rPr>
          <w:rFonts w:ascii="Arial" w:hAnsi="Arial" w:cs="Arial"/>
          <w:sz w:val="20"/>
          <w:szCs w:val="20"/>
        </w:rPr>
        <w:t xml:space="preserve">$ </w:t>
      </w:r>
      <w:proofErr w:type="spellStart"/>
      <w:r w:rsidRPr="006E1372">
        <w:rPr>
          <w:rFonts w:ascii="Arial" w:hAnsi="Arial" w:cs="Arial"/>
          <w:sz w:val="20"/>
          <w:szCs w:val="20"/>
        </w:rPr>
        <w:t>sudo</w:t>
      </w:r>
      <w:proofErr w:type="spellEnd"/>
      <w:r w:rsidRPr="006E1372">
        <w:rPr>
          <w:rFonts w:ascii="Arial" w:hAnsi="Arial" w:cs="Arial"/>
          <w:sz w:val="20"/>
          <w:szCs w:val="20"/>
        </w:rPr>
        <w:t xml:space="preserve"> vi /usr/local/hadoop/etc/hadoop/hadoop-env.sh</w:t>
      </w:r>
    </w:p>
    <w:p w:rsidR="00CF559F" w:rsidRPr="006E1372" w:rsidRDefault="00B258E0" w:rsidP="00764156">
      <w:pPr>
        <w:spacing w:after="0" w:line="360" w:lineRule="auto"/>
        <w:ind w:left="720"/>
        <w:rPr>
          <w:rFonts w:ascii="Arial" w:hAnsi="Arial" w:cs="Arial"/>
          <w:sz w:val="20"/>
          <w:szCs w:val="20"/>
        </w:rPr>
      </w:pPr>
      <w:r w:rsidRPr="006E1372">
        <w:rPr>
          <w:rFonts w:ascii="Arial" w:hAnsi="Arial" w:cs="Arial"/>
          <w:sz w:val="20"/>
          <w:szCs w:val="20"/>
        </w:rPr>
        <w:t>$ e</w:t>
      </w:r>
      <w:r w:rsidR="00BD1894" w:rsidRPr="006E1372">
        <w:rPr>
          <w:rFonts w:ascii="Arial" w:hAnsi="Arial" w:cs="Arial"/>
          <w:sz w:val="20"/>
          <w:szCs w:val="20"/>
        </w:rPr>
        <w:t>xport</w:t>
      </w:r>
      <w:r w:rsidR="002A6D5F" w:rsidRPr="006E1372">
        <w:rPr>
          <w:rFonts w:ascii="Arial" w:hAnsi="Arial" w:cs="Arial"/>
          <w:sz w:val="20"/>
          <w:szCs w:val="20"/>
        </w:rPr>
        <w:t xml:space="preserve"> </w:t>
      </w:r>
      <w:r w:rsidR="00CE6365" w:rsidRPr="006E1372">
        <w:rPr>
          <w:rFonts w:ascii="Arial" w:hAnsi="Arial" w:cs="Arial"/>
          <w:sz w:val="20"/>
          <w:szCs w:val="20"/>
        </w:rPr>
        <w:t>JAVA_HOME=/usr/lib/j</w:t>
      </w:r>
      <w:r w:rsidRPr="006E1372">
        <w:rPr>
          <w:rFonts w:ascii="Arial" w:hAnsi="Arial" w:cs="Arial"/>
          <w:sz w:val="20"/>
          <w:szCs w:val="20"/>
        </w:rPr>
        <w:t>vm/java-1.8.0-openjdk-1.8.0.132-</w:t>
      </w:r>
      <w:r w:rsidR="00CE6365" w:rsidRPr="006E1372">
        <w:rPr>
          <w:rFonts w:ascii="Arial" w:hAnsi="Arial" w:cs="Arial"/>
          <w:sz w:val="20"/>
          <w:szCs w:val="20"/>
        </w:rPr>
        <w:t>2.b11.el7_3.x86_64/jre</w:t>
      </w:r>
    </w:p>
    <w:p w:rsidR="00CE6365" w:rsidRDefault="00CE6365" w:rsidP="006E1372">
      <w:pPr>
        <w:spacing w:before="200" w:after="0" w:line="360" w:lineRule="auto"/>
        <w:jc w:val="both"/>
        <w:rPr>
          <w:rFonts w:ascii="Times New Roman" w:hAnsi="Times New Roman" w:cs="Times New Roman"/>
          <w:sz w:val="24"/>
          <w:szCs w:val="24"/>
        </w:rPr>
      </w:pPr>
      <w:r w:rsidRPr="005C0EB5">
        <w:rPr>
          <w:rFonts w:ascii="Times New Roman" w:hAnsi="Times New Roman" w:cs="Times New Roman"/>
          <w:sz w:val="24"/>
          <w:szCs w:val="24"/>
        </w:rPr>
        <w:t>Now, we can check the Hadoop configuration:</w:t>
      </w:r>
    </w:p>
    <w:p w:rsidR="00B923ED" w:rsidRDefault="00B923ED">
      <w:pPr>
        <w:keepNext/>
        <w:spacing w:before="200" w:after="0" w:line="360" w:lineRule="auto"/>
        <w:jc w:val="center"/>
        <w:pPrChange w:id="901" w:author="Likhita Sanapa Prabhakar" w:date="2017-09-08T02:22:00Z">
          <w:pPr>
            <w:keepNext/>
            <w:spacing w:before="200" w:after="0" w:line="360" w:lineRule="auto"/>
            <w:jc w:val="both"/>
          </w:pPr>
        </w:pPrChange>
      </w:pPr>
      <w:r>
        <w:rPr>
          <w:rFonts w:ascii="Times New Roman" w:hAnsi="Times New Roman" w:cs="Times New Roman"/>
          <w:noProof/>
          <w:sz w:val="24"/>
          <w:szCs w:val="24"/>
        </w:rPr>
        <w:drawing>
          <wp:inline distT="0" distB="0" distL="0" distR="0" wp14:anchorId="200B245D">
            <wp:extent cx="5403850" cy="8477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3850" cy="847725"/>
                    </a:xfrm>
                    <a:prstGeom prst="rect">
                      <a:avLst/>
                    </a:prstGeom>
                    <a:noFill/>
                  </pic:spPr>
                </pic:pic>
              </a:graphicData>
            </a:graphic>
          </wp:inline>
        </w:drawing>
      </w:r>
    </w:p>
    <w:p w:rsidR="00B923ED" w:rsidRDefault="00B923ED">
      <w:pPr>
        <w:pStyle w:val="Caption"/>
        <w:rPr>
          <w:rFonts w:cs="Times New Roman"/>
          <w:sz w:val="24"/>
          <w:szCs w:val="24"/>
        </w:rPr>
        <w:pPrChange w:id="902" w:author="Likhita Sanapa Prabhakar" w:date="2017-09-08T02:16:00Z">
          <w:pPr>
            <w:pStyle w:val="Caption"/>
            <w:jc w:val="both"/>
          </w:pPr>
        </w:pPrChange>
      </w:pPr>
      <w:bookmarkStart w:id="903" w:name="_Toc492600418"/>
      <w:r>
        <w:t xml:space="preserve">Figure </w:t>
      </w:r>
      <w:fldSimple w:instr=" STYLEREF 1 \s ">
        <w:r w:rsidR="00B433EE">
          <w:rPr>
            <w:noProof/>
          </w:rPr>
          <w:t>2</w:t>
        </w:r>
      </w:fldSimple>
      <w:r w:rsidR="00B433EE">
        <w:noBreakHyphen/>
      </w:r>
      <w:fldSimple w:instr=" SEQ Figure \* ARABIC \s 1 ">
        <w:r w:rsidR="00B433EE">
          <w:rPr>
            <w:noProof/>
          </w:rPr>
          <w:t>3</w:t>
        </w:r>
      </w:fldSimple>
      <w:r>
        <w:t xml:space="preserve">: </w:t>
      </w:r>
      <w:r w:rsidRPr="009A038C">
        <w:t>Hadoop Version</w:t>
      </w:r>
      <w:bookmarkEnd w:id="903"/>
    </w:p>
    <w:p w:rsidR="00CE6365" w:rsidRPr="00947260" w:rsidRDefault="00CE6365" w:rsidP="006E1372">
      <w:pPr>
        <w:spacing w:before="200" w:after="0" w:line="360" w:lineRule="auto"/>
        <w:jc w:val="both"/>
        <w:rPr>
          <w:rFonts w:ascii="Times New Roman" w:hAnsi="Times New Roman" w:cs="Times New Roman"/>
          <w:sz w:val="24"/>
          <w:szCs w:val="24"/>
        </w:rPr>
      </w:pPr>
      <w:r w:rsidRPr="00947260">
        <w:rPr>
          <w:rFonts w:ascii="Times New Roman" w:hAnsi="Times New Roman" w:cs="Times New Roman"/>
          <w:sz w:val="24"/>
          <w:szCs w:val="24"/>
        </w:rPr>
        <w:t xml:space="preserve">As mentioned previously, </w:t>
      </w:r>
      <w:r w:rsidR="00FA208B">
        <w:rPr>
          <w:rFonts w:ascii="Times New Roman" w:hAnsi="Times New Roman" w:cs="Times New Roman"/>
          <w:sz w:val="24"/>
          <w:szCs w:val="24"/>
        </w:rPr>
        <w:t>we want to install Hadoop in the</w:t>
      </w:r>
      <w:r w:rsidRPr="00947260">
        <w:rPr>
          <w:rFonts w:ascii="Times New Roman" w:hAnsi="Times New Roman" w:cs="Times New Roman"/>
          <w:sz w:val="24"/>
          <w:szCs w:val="24"/>
        </w:rPr>
        <w:t xml:space="preserve"> pseudo-distributed mode</w:t>
      </w:r>
      <w:r w:rsidR="00FA208B">
        <w:rPr>
          <w:rFonts w:ascii="Times New Roman" w:hAnsi="Times New Roman" w:cs="Times New Roman"/>
          <w:sz w:val="24"/>
          <w:szCs w:val="24"/>
        </w:rPr>
        <w:t xml:space="preserve"> with each daemon running</w:t>
      </w:r>
      <w:r w:rsidRPr="00947260">
        <w:rPr>
          <w:rFonts w:ascii="Times New Roman" w:hAnsi="Times New Roman" w:cs="Times New Roman"/>
          <w:sz w:val="24"/>
          <w:szCs w:val="24"/>
        </w:rPr>
        <w:t xml:space="preserve"> in a distinct java process. So, </w:t>
      </w:r>
      <w:r w:rsidR="00FA208B">
        <w:rPr>
          <w:rFonts w:ascii="Times New Roman" w:hAnsi="Times New Roman" w:cs="Times New Roman"/>
          <w:sz w:val="24"/>
          <w:szCs w:val="24"/>
        </w:rPr>
        <w:t>we need to modify the Hadoop system configuration files which are located at</w:t>
      </w:r>
      <w:r w:rsidR="00947260">
        <w:rPr>
          <w:rFonts w:ascii="Times New Roman" w:hAnsi="Times New Roman" w:cs="Times New Roman"/>
          <w:sz w:val="24"/>
          <w:szCs w:val="24"/>
        </w:rPr>
        <w:t>:</w:t>
      </w:r>
    </w:p>
    <w:p w:rsidR="00947260" w:rsidRPr="003B5C61" w:rsidRDefault="00947260" w:rsidP="00FA208B">
      <w:pPr>
        <w:spacing w:after="200" w:line="360" w:lineRule="auto"/>
        <w:ind w:firstLine="360"/>
        <w:jc w:val="both"/>
        <w:rPr>
          <w:rFonts w:ascii="Arial" w:hAnsi="Arial" w:cs="Arial"/>
          <w:sz w:val="20"/>
          <w:szCs w:val="20"/>
          <w:rPrChange w:id="904" w:author="Likhita Sanapa Prabhakar" w:date="2017-09-08T03:43:00Z">
            <w:rPr>
              <w:rFonts w:ascii="Arial" w:hAnsi="Arial" w:cs="Arial"/>
              <w:sz w:val="24"/>
              <w:szCs w:val="24"/>
            </w:rPr>
          </w:rPrChange>
        </w:rPr>
      </w:pPr>
      <w:r w:rsidRPr="003B5C61">
        <w:rPr>
          <w:rFonts w:ascii="Arial" w:hAnsi="Arial" w:cs="Arial"/>
          <w:sz w:val="20"/>
          <w:szCs w:val="20"/>
          <w:rPrChange w:id="905" w:author="Likhita Sanapa Prabhakar" w:date="2017-09-08T03:43:00Z">
            <w:rPr>
              <w:rFonts w:ascii="Arial" w:hAnsi="Arial" w:cs="Arial"/>
              <w:sz w:val="24"/>
              <w:szCs w:val="24"/>
            </w:rPr>
          </w:rPrChange>
        </w:rPr>
        <w:t xml:space="preserve">$ </w:t>
      </w:r>
      <w:r w:rsidRPr="003B5C61">
        <w:rPr>
          <w:rFonts w:ascii="Arial" w:hAnsi="Arial" w:cs="Arial"/>
          <w:sz w:val="20"/>
          <w:szCs w:val="20"/>
        </w:rPr>
        <w:t>cd /</w:t>
      </w:r>
      <w:proofErr w:type="spellStart"/>
      <w:r w:rsidRPr="003B5C61">
        <w:rPr>
          <w:rFonts w:ascii="Arial" w:hAnsi="Arial" w:cs="Arial"/>
          <w:sz w:val="20"/>
          <w:szCs w:val="20"/>
        </w:rPr>
        <w:t>usr</w:t>
      </w:r>
      <w:proofErr w:type="spellEnd"/>
      <w:r w:rsidRPr="003B5C61">
        <w:rPr>
          <w:rFonts w:ascii="Arial" w:hAnsi="Arial" w:cs="Arial"/>
          <w:sz w:val="20"/>
          <w:szCs w:val="20"/>
        </w:rPr>
        <w:t>/local/</w:t>
      </w:r>
      <w:proofErr w:type="spellStart"/>
      <w:r w:rsidRPr="003B5C61">
        <w:rPr>
          <w:rFonts w:ascii="Arial" w:hAnsi="Arial" w:cs="Arial"/>
          <w:sz w:val="20"/>
          <w:szCs w:val="20"/>
        </w:rPr>
        <w:t>hadoop</w:t>
      </w:r>
      <w:proofErr w:type="spellEnd"/>
      <w:r w:rsidRPr="003B5C61">
        <w:rPr>
          <w:rFonts w:ascii="Arial" w:hAnsi="Arial" w:cs="Arial"/>
          <w:sz w:val="20"/>
          <w:szCs w:val="20"/>
        </w:rPr>
        <w:t>/</w:t>
      </w:r>
      <w:proofErr w:type="spellStart"/>
      <w:r w:rsidRPr="003B5C61">
        <w:rPr>
          <w:rFonts w:ascii="Arial" w:hAnsi="Arial" w:cs="Arial"/>
          <w:sz w:val="20"/>
          <w:szCs w:val="20"/>
        </w:rPr>
        <w:t>etc</w:t>
      </w:r>
      <w:proofErr w:type="spellEnd"/>
      <w:r w:rsidRPr="003B5C61">
        <w:rPr>
          <w:rFonts w:ascii="Arial" w:hAnsi="Arial" w:cs="Arial"/>
          <w:sz w:val="20"/>
          <w:szCs w:val="20"/>
        </w:rPr>
        <w:t>/</w:t>
      </w:r>
      <w:proofErr w:type="spellStart"/>
      <w:r w:rsidRPr="003B5C61">
        <w:rPr>
          <w:rFonts w:ascii="Arial" w:hAnsi="Arial" w:cs="Arial"/>
          <w:sz w:val="20"/>
          <w:szCs w:val="20"/>
        </w:rPr>
        <w:t>hadoop</w:t>
      </w:r>
      <w:proofErr w:type="spellEnd"/>
    </w:p>
    <w:p w:rsidR="00947260" w:rsidRDefault="00947260" w:rsidP="00472DE5">
      <w:pPr>
        <w:pStyle w:val="ListParagraph"/>
        <w:numPr>
          <w:ilvl w:val="0"/>
          <w:numId w:val="8"/>
        </w:numPr>
        <w:spacing w:after="0" w:line="360" w:lineRule="auto"/>
        <w:jc w:val="both"/>
        <w:rPr>
          <w:rFonts w:ascii="Times New Roman" w:hAnsi="Times New Roman" w:cs="Times New Roman"/>
          <w:sz w:val="24"/>
          <w:szCs w:val="24"/>
        </w:rPr>
      </w:pPr>
      <w:r w:rsidRPr="00BD1894">
        <w:rPr>
          <w:rFonts w:ascii="Times New Roman" w:hAnsi="Times New Roman" w:cs="Times New Roman"/>
          <w:b/>
          <w:sz w:val="24"/>
          <w:szCs w:val="24"/>
        </w:rPr>
        <w:t>core-site.xml:</w:t>
      </w:r>
      <w:r w:rsidRPr="00BD1894">
        <w:rPr>
          <w:rFonts w:ascii="Times New Roman" w:hAnsi="Times New Roman" w:cs="Times New Roman"/>
          <w:sz w:val="24"/>
          <w:szCs w:val="24"/>
        </w:rPr>
        <w:t xml:space="preserve"> This creates a temporary directory for Hadoop and a default filesystem. In our scenario, the default filesystem is N</w:t>
      </w:r>
      <w:r w:rsidR="00106EBF" w:rsidRPr="00BD1894">
        <w:rPr>
          <w:rFonts w:ascii="Times New Roman" w:hAnsi="Times New Roman" w:cs="Times New Roman"/>
          <w:sz w:val="24"/>
          <w:szCs w:val="24"/>
        </w:rPr>
        <w:t>ame</w:t>
      </w:r>
      <w:r w:rsidR="00F83B05" w:rsidRPr="00BD1894">
        <w:rPr>
          <w:rFonts w:ascii="Times New Roman" w:hAnsi="Times New Roman" w:cs="Times New Roman"/>
          <w:sz w:val="24"/>
          <w:szCs w:val="24"/>
        </w:rPr>
        <w:t xml:space="preserve"> </w:t>
      </w:r>
      <w:r w:rsidR="00106EBF" w:rsidRPr="00BD1894">
        <w:rPr>
          <w:rFonts w:ascii="Times New Roman" w:hAnsi="Times New Roman" w:cs="Times New Roman"/>
          <w:sz w:val="24"/>
          <w:szCs w:val="24"/>
        </w:rPr>
        <w:t>N</w:t>
      </w:r>
      <w:r w:rsidRPr="00BD1894">
        <w:rPr>
          <w:rFonts w:ascii="Times New Roman" w:hAnsi="Times New Roman" w:cs="Times New Roman"/>
          <w:sz w:val="24"/>
          <w:szCs w:val="24"/>
        </w:rPr>
        <w:t>ode. The configuration file for core-site.xml is:</w:t>
      </w:r>
    </w:p>
    <w:p w:rsidR="00B923ED" w:rsidRDefault="00B923ED">
      <w:pPr>
        <w:pStyle w:val="ListParagraph"/>
        <w:keepNext/>
        <w:spacing w:after="0" w:line="360" w:lineRule="auto"/>
        <w:ind w:left="360"/>
        <w:jc w:val="center"/>
        <w:pPrChange w:id="906" w:author="Likhita Sanapa Prabhakar" w:date="2017-09-08T02:22:00Z">
          <w:pPr>
            <w:pStyle w:val="ListParagraph"/>
            <w:keepNext/>
            <w:spacing w:after="0" w:line="360" w:lineRule="auto"/>
            <w:ind w:left="360"/>
            <w:jc w:val="both"/>
          </w:pPr>
        </w:pPrChange>
      </w:pPr>
      <w:r>
        <w:rPr>
          <w:rFonts w:ascii="Times New Roman" w:hAnsi="Times New Roman" w:cs="Times New Roman"/>
          <w:noProof/>
          <w:sz w:val="24"/>
          <w:szCs w:val="24"/>
        </w:rPr>
        <w:drawing>
          <wp:inline distT="0" distB="0" distL="0" distR="0" wp14:anchorId="36EF3271">
            <wp:extent cx="4864100" cy="18224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4100" cy="1822450"/>
                    </a:xfrm>
                    <a:prstGeom prst="rect">
                      <a:avLst/>
                    </a:prstGeom>
                    <a:noFill/>
                  </pic:spPr>
                </pic:pic>
              </a:graphicData>
            </a:graphic>
          </wp:inline>
        </w:drawing>
      </w:r>
    </w:p>
    <w:p w:rsidR="00B923ED" w:rsidRDefault="00B923ED">
      <w:pPr>
        <w:pStyle w:val="Caption"/>
        <w:rPr>
          <w:ins w:id="907" w:author="Likhita Sanapa Prabhakar" w:date="2017-09-08T02:23:00Z"/>
        </w:rPr>
        <w:pPrChange w:id="908" w:author="Likhita Sanapa Prabhakar" w:date="2017-09-08T02:16:00Z">
          <w:pPr>
            <w:pStyle w:val="Caption"/>
            <w:jc w:val="both"/>
          </w:pPr>
        </w:pPrChange>
      </w:pPr>
      <w:bookmarkStart w:id="909" w:name="_Toc492600419"/>
      <w:r>
        <w:t xml:space="preserve">Figure </w:t>
      </w:r>
      <w:fldSimple w:instr=" STYLEREF 1 \s ">
        <w:r w:rsidR="00B433EE">
          <w:rPr>
            <w:noProof/>
          </w:rPr>
          <w:t>2</w:t>
        </w:r>
      </w:fldSimple>
      <w:r w:rsidR="00B433EE">
        <w:noBreakHyphen/>
      </w:r>
      <w:fldSimple w:instr=" SEQ Figure \* ARABIC \s 1 ">
        <w:r w:rsidR="00B433EE">
          <w:rPr>
            <w:noProof/>
          </w:rPr>
          <w:t>4</w:t>
        </w:r>
      </w:fldSimple>
      <w:r>
        <w:t xml:space="preserve">: </w:t>
      </w:r>
      <w:r w:rsidRPr="002369AE">
        <w:t>core-site.xml File</w:t>
      </w:r>
      <w:bookmarkEnd w:id="909"/>
    </w:p>
    <w:p w:rsidR="00443A09" w:rsidRPr="00443A09" w:rsidRDefault="00443A09">
      <w:pPr>
        <w:rPr>
          <w:rPrChange w:id="910" w:author="Likhita Sanapa Prabhakar" w:date="2017-09-08T02:23:00Z">
            <w:rPr>
              <w:rFonts w:cs="Times New Roman"/>
              <w:sz w:val="24"/>
              <w:szCs w:val="24"/>
            </w:rPr>
          </w:rPrChange>
        </w:rPr>
        <w:pPrChange w:id="911" w:author="Likhita Sanapa Prabhakar" w:date="2017-09-08T02:23:00Z">
          <w:pPr>
            <w:pStyle w:val="Caption"/>
            <w:jc w:val="both"/>
          </w:pPr>
        </w:pPrChange>
      </w:pPr>
    </w:p>
    <w:p w:rsidR="00947260" w:rsidRPr="00101B31" w:rsidRDefault="00947260">
      <w:pPr>
        <w:pStyle w:val="ListParagraph"/>
        <w:numPr>
          <w:ilvl w:val="0"/>
          <w:numId w:val="8"/>
        </w:numPr>
        <w:spacing w:after="0" w:line="360" w:lineRule="auto"/>
        <w:jc w:val="both"/>
        <w:rPr>
          <w:rFonts w:ascii="Times New Roman" w:hAnsi="Times New Roman" w:cs="Times New Roman"/>
          <w:sz w:val="24"/>
          <w:szCs w:val="24"/>
        </w:rPr>
        <w:pPrChange w:id="912" w:author="Likhita Sanapa Prabhakar" w:date="2017-09-08T03:42:00Z">
          <w:pPr>
            <w:pStyle w:val="ListParagraph"/>
            <w:numPr>
              <w:numId w:val="8"/>
            </w:numPr>
            <w:spacing w:line="360" w:lineRule="auto"/>
            <w:ind w:left="360" w:hanging="360"/>
            <w:jc w:val="both"/>
          </w:pPr>
        </w:pPrChange>
      </w:pPr>
      <w:r w:rsidRPr="00101B31">
        <w:rPr>
          <w:rFonts w:ascii="Times New Roman" w:hAnsi="Times New Roman" w:cs="Times New Roman"/>
          <w:b/>
          <w:sz w:val="24"/>
          <w:szCs w:val="24"/>
        </w:rPr>
        <w:lastRenderedPageBreak/>
        <w:t>hdfs-site.xml:</w:t>
      </w:r>
      <w:r w:rsidRPr="00101B31">
        <w:rPr>
          <w:rFonts w:ascii="Times New Roman" w:hAnsi="Times New Roman" w:cs="Times New Roman"/>
          <w:sz w:val="24"/>
          <w:szCs w:val="24"/>
        </w:rPr>
        <w:t xml:space="preserve"> </w:t>
      </w:r>
      <w:r w:rsidR="00FA208B">
        <w:rPr>
          <w:rFonts w:ascii="Times New Roman" w:hAnsi="Times New Roman" w:cs="Times New Roman"/>
          <w:sz w:val="24"/>
          <w:szCs w:val="24"/>
        </w:rPr>
        <w:t>C</w:t>
      </w:r>
      <w:r w:rsidR="000941E8" w:rsidRPr="00101B31">
        <w:rPr>
          <w:rFonts w:ascii="Times New Roman" w:hAnsi="Times New Roman" w:cs="Times New Roman"/>
          <w:sz w:val="24"/>
          <w:szCs w:val="24"/>
        </w:rPr>
        <w:t>onfigure the replication factor for HDFS with a replication value of 1.</w:t>
      </w:r>
    </w:p>
    <w:p w:rsidR="00B923ED" w:rsidRDefault="00B923ED">
      <w:pPr>
        <w:keepNext/>
        <w:spacing w:line="480" w:lineRule="auto"/>
        <w:jc w:val="center"/>
        <w:pPrChange w:id="913" w:author="Likhita Sanapa Prabhakar" w:date="2017-09-08T02:23:00Z">
          <w:pPr>
            <w:keepNext/>
            <w:spacing w:line="480" w:lineRule="auto"/>
          </w:pPr>
        </w:pPrChange>
      </w:pPr>
      <w:r>
        <w:rPr>
          <w:rFonts w:ascii="Times New Roman" w:hAnsi="Times New Roman" w:cs="Times New Roman"/>
          <w:b/>
          <w:noProof/>
          <w:color w:val="230DC3"/>
          <w:sz w:val="24"/>
          <w:szCs w:val="24"/>
        </w:rPr>
        <w:drawing>
          <wp:inline distT="0" distB="0" distL="0" distR="0" wp14:anchorId="5F503638">
            <wp:extent cx="2700655" cy="88265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655" cy="882650"/>
                    </a:xfrm>
                    <a:prstGeom prst="rect">
                      <a:avLst/>
                    </a:prstGeom>
                    <a:noFill/>
                  </pic:spPr>
                </pic:pic>
              </a:graphicData>
            </a:graphic>
          </wp:inline>
        </w:drawing>
      </w:r>
    </w:p>
    <w:p w:rsidR="000941E8" w:rsidDel="00443A09" w:rsidRDefault="00B923ED">
      <w:pPr>
        <w:pStyle w:val="Caption"/>
        <w:rPr>
          <w:del w:id="914" w:author="Likhita Sanapa Prabhakar" w:date="2017-09-08T02:24:00Z"/>
          <w:rFonts w:cs="Times New Roman"/>
          <w:b/>
          <w:color w:val="230DC3"/>
          <w:sz w:val="24"/>
          <w:szCs w:val="24"/>
        </w:rPr>
        <w:pPrChange w:id="915" w:author="Likhita Sanapa Prabhakar" w:date="2017-09-08T02:16:00Z">
          <w:pPr>
            <w:pStyle w:val="Caption"/>
            <w:jc w:val="left"/>
          </w:pPr>
        </w:pPrChange>
      </w:pPr>
      <w:bookmarkStart w:id="916" w:name="_Toc492600420"/>
      <w:r>
        <w:t xml:space="preserve">Figure </w:t>
      </w:r>
      <w:fldSimple w:instr=" STYLEREF 1 \s ">
        <w:r w:rsidR="00B433EE">
          <w:rPr>
            <w:noProof/>
          </w:rPr>
          <w:t>2</w:t>
        </w:r>
      </w:fldSimple>
      <w:r w:rsidR="00B433EE">
        <w:noBreakHyphen/>
      </w:r>
      <w:fldSimple w:instr=" SEQ Figure \* ARABIC \s 1 ">
        <w:r w:rsidR="00B433EE">
          <w:rPr>
            <w:noProof/>
          </w:rPr>
          <w:t>5</w:t>
        </w:r>
      </w:fldSimple>
      <w:r>
        <w:t xml:space="preserve">: </w:t>
      </w:r>
      <w:r w:rsidRPr="00D510EE">
        <w:t>hdfs-site.xml File</w:t>
      </w:r>
      <w:bookmarkEnd w:id="916"/>
    </w:p>
    <w:p w:rsidR="000941E8" w:rsidDel="00443A09" w:rsidRDefault="000941E8" w:rsidP="00670F51">
      <w:pPr>
        <w:spacing w:line="480" w:lineRule="auto"/>
        <w:rPr>
          <w:del w:id="917" w:author="Likhita Sanapa Prabhakar" w:date="2017-09-08T02:24:00Z"/>
          <w:rFonts w:ascii="Times New Roman" w:hAnsi="Times New Roman" w:cs="Times New Roman"/>
          <w:b/>
          <w:color w:val="230DC3"/>
          <w:sz w:val="24"/>
          <w:szCs w:val="24"/>
        </w:rPr>
      </w:pPr>
    </w:p>
    <w:p w:rsidR="00FA208B" w:rsidRPr="004B6B75" w:rsidRDefault="00FA208B">
      <w:pPr>
        <w:pStyle w:val="Caption"/>
        <w:pPrChange w:id="918" w:author="Likhita Sanapa Prabhakar" w:date="2017-09-08T02:24:00Z">
          <w:pPr>
            <w:spacing w:line="480" w:lineRule="auto"/>
          </w:pPr>
        </w:pPrChange>
      </w:pPr>
    </w:p>
    <w:p w:rsidR="000941E8" w:rsidRPr="00101B31" w:rsidRDefault="00101B31">
      <w:pPr>
        <w:pStyle w:val="ListParagraph"/>
        <w:numPr>
          <w:ilvl w:val="0"/>
          <w:numId w:val="9"/>
        </w:numPr>
        <w:spacing w:after="0" w:line="360" w:lineRule="auto"/>
        <w:contextualSpacing w:val="0"/>
        <w:jc w:val="both"/>
        <w:rPr>
          <w:rFonts w:ascii="Times New Roman" w:hAnsi="Times New Roman" w:cs="Times New Roman"/>
          <w:sz w:val="24"/>
          <w:szCs w:val="24"/>
        </w:rPr>
        <w:pPrChange w:id="919" w:author="Likhita Sanapa Prabhakar" w:date="2017-09-08T03:42:00Z">
          <w:pPr>
            <w:pStyle w:val="ListParagraph"/>
            <w:numPr>
              <w:numId w:val="9"/>
            </w:numPr>
            <w:spacing w:before="240" w:line="360" w:lineRule="auto"/>
            <w:ind w:left="360" w:hanging="360"/>
            <w:contextualSpacing w:val="0"/>
            <w:jc w:val="both"/>
          </w:pPr>
        </w:pPrChange>
      </w:pPr>
      <w:r w:rsidRPr="00101B31">
        <w:rPr>
          <w:rFonts w:ascii="Times New Roman" w:hAnsi="Times New Roman" w:cs="Times New Roman"/>
          <w:b/>
          <w:sz w:val="24"/>
          <w:szCs w:val="24"/>
        </w:rPr>
        <w:t>yarn-site.xml:</w:t>
      </w:r>
      <w:r w:rsidRPr="00101B31">
        <w:rPr>
          <w:rFonts w:ascii="Times New Roman" w:hAnsi="Times New Roman" w:cs="Times New Roman"/>
          <w:sz w:val="24"/>
          <w:szCs w:val="24"/>
        </w:rPr>
        <w:t xml:space="preserve"> Here the auxiliary service name and classes are configured.</w:t>
      </w:r>
    </w:p>
    <w:p w:rsidR="00B923ED" w:rsidRDefault="00B923ED">
      <w:pPr>
        <w:pStyle w:val="ListParagraph"/>
        <w:keepNext/>
        <w:spacing w:line="360" w:lineRule="auto"/>
        <w:ind w:left="360"/>
        <w:jc w:val="center"/>
        <w:pPrChange w:id="920" w:author="Likhita Sanapa Prabhakar" w:date="2017-09-08T02:24:00Z">
          <w:pPr>
            <w:pStyle w:val="ListParagraph"/>
            <w:keepNext/>
            <w:spacing w:line="360" w:lineRule="auto"/>
            <w:ind w:left="360"/>
            <w:jc w:val="both"/>
          </w:pPr>
        </w:pPrChange>
      </w:pPr>
      <w:r>
        <w:rPr>
          <w:rFonts w:ascii="Times New Roman" w:hAnsi="Times New Roman" w:cs="Times New Roman"/>
          <w:noProof/>
          <w:sz w:val="24"/>
          <w:szCs w:val="24"/>
        </w:rPr>
        <w:drawing>
          <wp:inline distT="0" distB="0" distL="0" distR="0" wp14:anchorId="2EEF9879">
            <wp:extent cx="4914900" cy="154241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1542415"/>
                    </a:xfrm>
                    <a:prstGeom prst="rect">
                      <a:avLst/>
                    </a:prstGeom>
                    <a:noFill/>
                  </pic:spPr>
                </pic:pic>
              </a:graphicData>
            </a:graphic>
          </wp:inline>
        </w:drawing>
      </w:r>
    </w:p>
    <w:p w:rsidR="004B6B75" w:rsidRPr="00B923ED" w:rsidRDefault="00B923ED">
      <w:pPr>
        <w:pStyle w:val="Caption"/>
        <w:rPr>
          <w:rFonts w:cs="Times New Roman"/>
          <w:sz w:val="24"/>
          <w:szCs w:val="24"/>
        </w:rPr>
        <w:pPrChange w:id="921" w:author="Likhita Sanapa Prabhakar" w:date="2017-09-08T02:16:00Z">
          <w:pPr>
            <w:pStyle w:val="Caption"/>
            <w:jc w:val="both"/>
          </w:pPr>
        </w:pPrChange>
      </w:pPr>
      <w:bookmarkStart w:id="922" w:name="_Toc492600421"/>
      <w:r>
        <w:t xml:space="preserve">Figure </w:t>
      </w:r>
      <w:fldSimple w:instr=" STYLEREF 1 \s ">
        <w:r w:rsidR="00B433EE">
          <w:rPr>
            <w:noProof/>
          </w:rPr>
          <w:t>2</w:t>
        </w:r>
      </w:fldSimple>
      <w:r w:rsidR="00B433EE">
        <w:noBreakHyphen/>
      </w:r>
      <w:fldSimple w:instr=" SEQ Figure \* ARABIC \s 1 ">
        <w:r w:rsidR="00B433EE">
          <w:rPr>
            <w:noProof/>
          </w:rPr>
          <w:t>6</w:t>
        </w:r>
      </w:fldSimple>
      <w:r>
        <w:t xml:space="preserve">: </w:t>
      </w:r>
      <w:r w:rsidRPr="00436172">
        <w:t>yarn-site.xml File</w:t>
      </w:r>
      <w:bookmarkEnd w:id="922"/>
    </w:p>
    <w:p w:rsidR="000941E8" w:rsidRPr="00604628" w:rsidRDefault="000941E8">
      <w:pPr>
        <w:pStyle w:val="ListParagraph"/>
        <w:numPr>
          <w:ilvl w:val="0"/>
          <w:numId w:val="9"/>
        </w:numPr>
        <w:spacing w:after="0" w:line="360" w:lineRule="auto"/>
        <w:contextualSpacing w:val="0"/>
        <w:jc w:val="both"/>
        <w:rPr>
          <w:rFonts w:ascii="Times New Roman" w:hAnsi="Times New Roman" w:cs="Times New Roman"/>
          <w:sz w:val="24"/>
          <w:szCs w:val="24"/>
        </w:rPr>
        <w:pPrChange w:id="923" w:author="Likhita Sanapa Prabhakar" w:date="2017-09-08T03:43:00Z">
          <w:pPr>
            <w:pStyle w:val="ListParagraph"/>
            <w:numPr>
              <w:numId w:val="9"/>
            </w:numPr>
            <w:spacing w:before="480" w:line="360" w:lineRule="auto"/>
            <w:ind w:left="360" w:hanging="360"/>
            <w:contextualSpacing w:val="0"/>
            <w:jc w:val="both"/>
          </w:pPr>
        </w:pPrChange>
      </w:pPr>
      <w:r w:rsidRPr="00604628">
        <w:rPr>
          <w:rFonts w:ascii="Times New Roman" w:hAnsi="Times New Roman" w:cs="Times New Roman"/>
          <w:b/>
          <w:sz w:val="24"/>
          <w:szCs w:val="24"/>
        </w:rPr>
        <w:t>mapred-site.xml:</w:t>
      </w:r>
      <w:r w:rsidRPr="00604628">
        <w:rPr>
          <w:rFonts w:ascii="Times New Roman" w:hAnsi="Times New Roman" w:cs="Times New Roman"/>
          <w:sz w:val="24"/>
          <w:szCs w:val="24"/>
        </w:rPr>
        <w:t xml:space="preserve"> This configuration ensures the MapReduce jobs to run on YARN.</w:t>
      </w:r>
    </w:p>
    <w:p w:rsidR="00B923ED" w:rsidRDefault="00B923ED">
      <w:pPr>
        <w:keepNext/>
        <w:spacing w:line="480" w:lineRule="auto"/>
        <w:jc w:val="center"/>
        <w:pPrChange w:id="924" w:author="Likhita Sanapa Prabhakar" w:date="2017-09-08T02:24:00Z">
          <w:pPr>
            <w:keepNext/>
            <w:spacing w:line="480" w:lineRule="auto"/>
          </w:pPr>
        </w:pPrChange>
      </w:pPr>
      <w:r>
        <w:rPr>
          <w:rFonts w:ascii="Times New Roman" w:hAnsi="Times New Roman" w:cs="Times New Roman"/>
          <w:noProof/>
          <w:sz w:val="24"/>
          <w:szCs w:val="24"/>
        </w:rPr>
        <w:drawing>
          <wp:inline distT="0" distB="0" distL="0" distR="0" wp14:anchorId="7B97656E">
            <wp:extent cx="3030220" cy="901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0220" cy="901700"/>
                    </a:xfrm>
                    <a:prstGeom prst="rect">
                      <a:avLst/>
                    </a:prstGeom>
                    <a:noFill/>
                  </pic:spPr>
                </pic:pic>
              </a:graphicData>
            </a:graphic>
          </wp:inline>
        </w:drawing>
      </w:r>
    </w:p>
    <w:p w:rsidR="000941E8" w:rsidRDefault="00B923ED">
      <w:pPr>
        <w:pStyle w:val="Caption"/>
        <w:rPr>
          <w:rFonts w:cs="Times New Roman"/>
          <w:sz w:val="24"/>
          <w:szCs w:val="24"/>
        </w:rPr>
        <w:pPrChange w:id="925" w:author="Likhita Sanapa Prabhakar" w:date="2017-09-08T02:16:00Z">
          <w:pPr>
            <w:pStyle w:val="Caption"/>
            <w:jc w:val="left"/>
          </w:pPr>
        </w:pPrChange>
      </w:pPr>
      <w:bookmarkStart w:id="926" w:name="_Toc492600422"/>
      <w:r>
        <w:t xml:space="preserve">Figure </w:t>
      </w:r>
      <w:fldSimple w:instr=" STYLEREF 1 \s ">
        <w:r w:rsidR="00B433EE">
          <w:rPr>
            <w:noProof/>
          </w:rPr>
          <w:t>2</w:t>
        </w:r>
      </w:fldSimple>
      <w:r w:rsidR="00B433EE">
        <w:noBreakHyphen/>
      </w:r>
      <w:fldSimple w:instr=" SEQ Figure \* ARABIC \s 1 ">
        <w:r w:rsidR="00B433EE">
          <w:rPr>
            <w:noProof/>
          </w:rPr>
          <w:t>7</w:t>
        </w:r>
      </w:fldSimple>
      <w:r>
        <w:t xml:space="preserve">: </w:t>
      </w:r>
      <w:r w:rsidRPr="0062336F">
        <w:t>mapred-site.xml File</w:t>
      </w:r>
      <w:bookmarkEnd w:id="926"/>
    </w:p>
    <w:p w:rsidR="000941E8" w:rsidDel="00443A09" w:rsidRDefault="000941E8" w:rsidP="00670F51">
      <w:pPr>
        <w:spacing w:line="480" w:lineRule="auto"/>
        <w:rPr>
          <w:del w:id="927" w:author="Likhita Sanapa Prabhakar" w:date="2017-09-08T02:24:00Z"/>
          <w:rFonts w:ascii="Times New Roman" w:hAnsi="Times New Roman" w:cs="Times New Roman"/>
          <w:sz w:val="24"/>
          <w:szCs w:val="24"/>
        </w:rPr>
      </w:pPr>
    </w:p>
    <w:p w:rsidR="000941E8" w:rsidRPr="000941E8" w:rsidDel="00443A09" w:rsidRDefault="000941E8" w:rsidP="00670F51">
      <w:pPr>
        <w:spacing w:line="480" w:lineRule="auto"/>
        <w:rPr>
          <w:del w:id="928" w:author="Likhita Sanapa Prabhakar" w:date="2017-09-08T02:24:00Z"/>
          <w:rFonts w:ascii="Times New Roman" w:hAnsi="Times New Roman" w:cs="Times New Roman"/>
          <w:sz w:val="24"/>
          <w:szCs w:val="24"/>
        </w:rPr>
      </w:pPr>
    </w:p>
    <w:p w:rsidR="000941E8" w:rsidRDefault="00106EBF" w:rsidP="007E1416">
      <w:pPr>
        <w:spacing w:before="200" w:after="0" w:line="360" w:lineRule="auto"/>
        <w:jc w:val="both"/>
        <w:rPr>
          <w:rFonts w:ascii="Times New Roman" w:hAnsi="Times New Roman" w:cs="Times New Roman"/>
          <w:color w:val="230DC3"/>
          <w:sz w:val="24"/>
          <w:szCs w:val="24"/>
        </w:rPr>
      </w:pPr>
      <w:r w:rsidRPr="00106EBF">
        <w:rPr>
          <w:rFonts w:ascii="Times New Roman" w:hAnsi="Times New Roman" w:cs="Times New Roman"/>
          <w:sz w:val="24"/>
          <w:szCs w:val="24"/>
        </w:rPr>
        <w:t xml:space="preserve">HDFS depends on </w:t>
      </w:r>
      <w:proofErr w:type="spellStart"/>
      <w:r w:rsidRPr="00106EBF">
        <w:rPr>
          <w:rFonts w:ascii="Times New Roman" w:hAnsi="Times New Roman" w:cs="Times New Roman"/>
          <w:sz w:val="24"/>
          <w:szCs w:val="24"/>
        </w:rPr>
        <w:t>NameNode</w:t>
      </w:r>
      <w:proofErr w:type="spellEnd"/>
      <w:r w:rsidRPr="00106EBF">
        <w:rPr>
          <w:rFonts w:ascii="Times New Roman" w:hAnsi="Times New Roman" w:cs="Times New Roman"/>
          <w:sz w:val="24"/>
          <w:szCs w:val="24"/>
        </w:rPr>
        <w:t xml:space="preserve"> and </w:t>
      </w:r>
      <w:proofErr w:type="spellStart"/>
      <w:r w:rsidRPr="00106EBF">
        <w:rPr>
          <w:rFonts w:ascii="Times New Roman" w:hAnsi="Times New Roman" w:cs="Times New Roman"/>
          <w:sz w:val="24"/>
          <w:szCs w:val="24"/>
        </w:rPr>
        <w:t>DataNodes</w:t>
      </w:r>
      <w:proofErr w:type="spellEnd"/>
      <w:r w:rsidRPr="00106EBF">
        <w:rPr>
          <w:rFonts w:ascii="Times New Roman" w:hAnsi="Times New Roman" w:cs="Times New Roman"/>
          <w:sz w:val="24"/>
          <w:szCs w:val="24"/>
        </w:rPr>
        <w:t xml:space="preserve">. </w:t>
      </w:r>
      <w:proofErr w:type="spellStart"/>
      <w:r w:rsidRPr="00106EBF">
        <w:rPr>
          <w:rFonts w:ascii="Times New Roman" w:hAnsi="Times New Roman" w:cs="Times New Roman"/>
          <w:sz w:val="24"/>
          <w:szCs w:val="24"/>
        </w:rPr>
        <w:t>NameNode</w:t>
      </w:r>
      <w:proofErr w:type="spellEnd"/>
      <w:r w:rsidRPr="00106EBF">
        <w:rPr>
          <w:rFonts w:ascii="Times New Roman" w:hAnsi="Times New Roman" w:cs="Times New Roman"/>
          <w:sz w:val="24"/>
          <w:szCs w:val="24"/>
        </w:rPr>
        <w:t xml:space="preserve"> consists of storage-related metadata and </w:t>
      </w:r>
      <w:proofErr w:type="spellStart"/>
      <w:r w:rsidRPr="00106EBF">
        <w:rPr>
          <w:rFonts w:ascii="Times New Roman" w:hAnsi="Times New Roman" w:cs="Times New Roman"/>
          <w:sz w:val="24"/>
          <w:szCs w:val="24"/>
        </w:rPr>
        <w:t>DataNode</w:t>
      </w:r>
      <w:proofErr w:type="spellEnd"/>
      <w:r w:rsidRPr="00106EBF">
        <w:rPr>
          <w:rFonts w:ascii="Times New Roman" w:hAnsi="Times New Roman" w:cs="Times New Roman"/>
          <w:sz w:val="24"/>
          <w:szCs w:val="24"/>
        </w:rPr>
        <w:t xml:space="preserve"> consists of real data stored in the form of blocks. After completion of the Hadoop daemons configurations, it is necessary to format the </w:t>
      </w:r>
      <w:proofErr w:type="spellStart"/>
      <w:r w:rsidRPr="00106EBF">
        <w:rPr>
          <w:rFonts w:ascii="Times New Roman" w:hAnsi="Times New Roman" w:cs="Times New Roman"/>
          <w:sz w:val="24"/>
          <w:szCs w:val="24"/>
        </w:rPr>
        <w:t>NameNode</w:t>
      </w:r>
      <w:proofErr w:type="spellEnd"/>
      <w:r w:rsidRPr="00106EBF">
        <w:rPr>
          <w:rFonts w:ascii="Times New Roman" w:hAnsi="Times New Roman" w:cs="Times New Roman"/>
          <w:color w:val="230DC3"/>
          <w:sz w:val="24"/>
          <w:szCs w:val="24"/>
        </w:rPr>
        <w:t xml:space="preserve"> </w:t>
      </w:r>
      <w:r w:rsidRPr="00106EBF">
        <w:rPr>
          <w:rFonts w:ascii="Times New Roman" w:hAnsi="Times New Roman" w:cs="Times New Roman"/>
          <w:sz w:val="24"/>
          <w:szCs w:val="24"/>
        </w:rPr>
        <w:t xml:space="preserve">before the HDFS is started. The format should be done only at the initial setup, if we do it later then the data in </w:t>
      </w:r>
      <w:proofErr w:type="spellStart"/>
      <w:r w:rsidRPr="00106EBF">
        <w:rPr>
          <w:rFonts w:ascii="Times New Roman" w:hAnsi="Times New Roman" w:cs="Times New Roman"/>
          <w:sz w:val="24"/>
          <w:szCs w:val="24"/>
        </w:rPr>
        <w:t>DataNode</w:t>
      </w:r>
      <w:proofErr w:type="spellEnd"/>
      <w:r w:rsidRPr="00106EBF">
        <w:rPr>
          <w:rFonts w:ascii="Times New Roman" w:hAnsi="Times New Roman" w:cs="Times New Roman"/>
          <w:sz w:val="24"/>
          <w:szCs w:val="24"/>
        </w:rPr>
        <w:t xml:space="preserve"> should be backed up else it will be inaccessible.</w:t>
      </w:r>
      <w:r>
        <w:rPr>
          <w:rFonts w:ascii="Times New Roman" w:hAnsi="Times New Roman" w:cs="Times New Roman"/>
          <w:color w:val="230DC3"/>
          <w:sz w:val="24"/>
          <w:szCs w:val="24"/>
        </w:rPr>
        <w:t xml:space="preserve"> </w:t>
      </w:r>
    </w:p>
    <w:p w:rsidR="00106EBF" w:rsidRPr="00F543BF" w:rsidRDefault="00106EBF" w:rsidP="00995E74">
      <w:pPr>
        <w:spacing w:before="120" w:after="120" w:line="360" w:lineRule="auto"/>
        <w:ind w:firstLine="720"/>
        <w:jc w:val="both"/>
        <w:rPr>
          <w:rFonts w:ascii="Arial" w:hAnsi="Arial" w:cs="Arial"/>
          <w:sz w:val="20"/>
          <w:szCs w:val="20"/>
        </w:rPr>
      </w:pPr>
      <w:r w:rsidRPr="00F543BF">
        <w:rPr>
          <w:rFonts w:ascii="Arial" w:hAnsi="Arial" w:cs="Arial"/>
          <w:sz w:val="20"/>
          <w:szCs w:val="20"/>
        </w:rPr>
        <w:t>$</w:t>
      </w:r>
      <w:r w:rsidR="000972D8" w:rsidRPr="00F543BF">
        <w:rPr>
          <w:rFonts w:ascii="Arial" w:hAnsi="Arial" w:cs="Arial"/>
          <w:sz w:val="20"/>
          <w:szCs w:val="20"/>
        </w:rPr>
        <w:t xml:space="preserve"> </w:t>
      </w:r>
      <w:proofErr w:type="spellStart"/>
      <w:r w:rsidR="000972D8" w:rsidRPr="00F543BF">
        <w:rPr>
          <w:rFonts w:ascii="Arial" w:hAnsi="Arial" w:cs="Arial"/>
          <w:sz w:val="20"/>
          <w:szCs w:val="20"/>
        </w:rPr>
        <w:t>h</w:t>
      </w:r>
      <w:r w:rsidRPr="00F543BF">
        <w:rPr>
          <w:rFonts w:ascii="Arial" w:hAnsi="Arial" w:cs="Arial"/>
          <w:sz w:val="20"/>
          <w:szCs w:val="20"/>
        </w:rPr>
        <w:t>adoop</w:t>
      </w:r>
      <w:proofErr w:type="spellEnd"/>
      <w:r w:rsidRPr="00F543BF">
        <w:rPr>
          <w:rFonts w:ascii="Arial" w:hAnsi="Arial" w:cs="Arial"/>
          <w:sz w:val="20"/>
          <w:szCs w:val="20"/>
        </w:rPr>
        <w:t xml:space="preserve"> </w:t>
      </w:r>
      <w:proofErr w:type="spellStart"/>
      <w:r w:rsidRPr="00F543BF">
        <w:rPr>
          <w:rFonts w:ascii="Arial" w:hAnsi="Arial" w:cs="Arial"/>
          <w:sz w:val="20"/>
          <w:szCs w:val="20"/>
        </w:rPr>
        <w:t>namenode</w:t>
      </w:r>
      <w:proofErr w:type="spellEnd"/>
      <w:r w:rsidRPr="00F543BF">
        <w:rPr>
          <w:rFonts w:ascii="Arial" w:hAnsi="Arial" w:cs="Arial"/>
          <w:sz w:val="20"/>
          <w:szCs w:val="20"/>
        </w:rPr>
        <w:t xml:space="preserve"> -format</w:t>
      </w:r>
    </w:p>
    <w:p w:rsidR="005F7668" w:rsidRDefault="005F7668" w:rsidP="00472DE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Now the Hadoop daemons are started using two commands. The first command is start-dfs.sh which starts the </w:t>
      </w:r>
      <w:proofErr w:type="spellStart"/>
      <w:r>
        <w:rPr>
          <w:rFonts w:ascii="Times New Roman" w:hAnsi="Times New Roman" w:cs="Times New Roman"/>
          <w:sz w:val="24"/>
          <w:szCs w:val="24"/>
        </w:rPr>
        <w:t>NameNode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SecondaryNameNode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DataNode</w:t>
      </w:r>
      <w:proofErr w:type="spellEnd"/>
      <w:r>
        <w:rPr>
          <w:rFonts w:ascii="Times New Roman" w:hAnsi="Times New Roman" w:cs="Times New Roman"/>
          <w:sz w:val="24"/>
          <w:szCs w:val="24"/>
        </w:rPr>
        <w:t xml:space="preserve"> daemons.</w:t>
      </w:r>
      <w:r w:rsidR="00B332AD">
        <w:rPr>
          <w:rFonts w:ascii="Times New Roman" w:hAnsi="Times New Roman" w:cs="Times New Roman"/>
          <w:sz w:val="24"/>
          <w:szCs w:val="24"/>
        </w:rPr>
        <w:t xml:space="preserve"> The second one is start-yarn.sh which starts </w:t>
      </w:r>
      <w:proofErr w:type="spellStart"/>
      <w:r w:rsidR="00B332AD">
        <w:rPr>
          <w:rFonts w:ascii="Times New Roman" w:hAnsi="Times New Roman" w:cs="Times New Roman"/>
          <w:sz w:val="24"/>
          <w:szCs w:val="24"/>
        </w:rPr>
        <w:t>ResourceManager</w:t>
      </w:r>
      <w:proofErr w:type="spellEnd"/>
      <w:r w:rsidR="00B332AD">
        <w:rPr>
          <w:rFonts w:ascii="Times New Roman" w:hAnsi="Times New Roman" w:cs="Times New Roman"/>
          <w:sz w:val="24"/>
          <w:szCs w:val="24"/>
        </w:rPr>
        <w:t xml:space="preserve"> and the </w:t>
      </w:r>
      <w:proofErr w:type="spellStart"/>
      <w:r w:rsidR="00B332AD">
        <w:rPr>
          <w:rFonts w:ascii="Times New Roman" w:hAnsi="Times New Roman" w:cs="Times New Roman"/>
          <w:sz w:val="24"/>
          <w:szCs w:val="24"/>
        </w:rPr>
        <w:t>NodeManager</w:t>
      </w:r>
      <w:proofErr w:type="spellEnd"/>
      <w:r w:rsidR="00B332AD">
        <w:rPr>
          <w:rFonts w:ascii="Times New Roman" w:hAnsi="Times New Roman" w:cs="Times New Roman"/>
          <w:sz w:val="24"/>
          <w:szCs w:val="24"/>
        </w:rPr>
        <w:t xml:space="preserve"> daemons.</w:t>
      </w:r>
    </w:p>
    <w:p w:rsidR="00B923ED" w:rsidRDefault="00B923ED">
      <w:pPr>
        <w:keepNext/>
        <w:spacing w:after="0" w:line="360" w:lineRule="auto"/>
        <w:jc w:val="center"/>
        <w:pPrChange w:id="929" w:author="Likhita Sanapa Prabhakar" w:date="2017-09-08T02:25:00Z">
          <w:pPr>
            <w:keepNext/>
            <w:spacing w:after="0" w:line="360" w:lineRule="auto"/>
            <w:jc w:val="both"/>
          </w:pPr>
        </w:pPrChange>
      </w:pPr>
      <w:r>
        <w:rPr>
          <w:rFonts w:ascii="Times New Roman" w:hAnsi="Times New Roman" w:cs="Times New Roman"/>
          <w:noProof/>
          <w:sz w:val="24"/>
          <w:szCs w:val="24"/>
        </w:rPr>
        <w:drawing>
          <wp:inline distT="0" distB="0" distL="0" distR="0" wp14:anchorId="4763DC99">
            <wp:extent cx="5702300" cy="8839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2300" cy="883920"/>
                    </a:xfrm>
                    <a:prstGeom prst="rect">
                      <a:avLst/>
                    </a:prstGeom>
                    <a:noFill/>
                  </pic:spPr>
                </pic:pic>
              </a:graphicData>
            </a:graphic>
          </wp:inline>
        </w:drawing>
      </w:r>
    </w:p>
    <w:p w:rsidR="002B4229" w:rsidRDefault="00B923ED">
      <w:pPr>
        <w:pStyle w:val="Caption"/>
        <w:rPr>
          <w:rFonts w:cs="Times New Roman"/>
          <w:sz w:val="24"/>
          <w:szCs w:val="24"/>
        </w:rPr>
        <w:pPrChange w:id="930" w:author="Likhita Sanapa Prabhakar" w:date="2017-09-08T02:16:00Z">
          <w:pPr>
            <w:pStyle w:val="Caption"/>
            <w:jc w:val="both"/>
          </w:pPr>
        </w:pPrChange>
      </w:pPr>
      <w:bookmarkStart w:id="931" w:name="_Toc492600423"/>
      <w:r>
        <w:t xml:space="preserve">Figure </w:t>
      </w:r>
      <w:fldSimple w:instr=" STYLEREF 1 \s ">
        <w:r w:rsidR="00B433EE">
          <w:rPr>
            <w:noProof/>
          </w:rPr>
          <w:t>2</w:t>
        </w:r>
      </w:fldSimple>
      <w:r w:rsidR="00B433EE">
        <w:noBreakHyphen/>
      </w:r>
      <w:fldSimple w:instr=" SEQ Figure \* ARABIC \s 1 ">
        <w:r w:rsidR="00B433EE">
          <w:rPr>
            <w:noProof/>
          </w:rPr>
          <w:t>8</w:t>
        </w:r>
      </w:fldSimple>
      <w:r>
        <w:t xml:space="preserve">: Starting Hadoop </w:t>
      </w:r>
      <w:proofErr w:type="spellStart"/>
      <w:r>
        <w:t>dfs</w:t>
      </w:r>
      <w:proofErr w:type="spellEnd"/>
      <w:r>
        <w:t xml:space="preserve"> Daemons</w:t>
      </w:r>
      <w:bookmarkEnd w:id="931"/>
    </w:p>
    <w:p w:rsidR="002630FB" w:rsidRDefault="002630FB">
      <w:pPr>
        <w:keepNext/>
        <w:spacing w:before="200" w:after="0" w:line="360" w:lineRule="auto"/>
        <w:jc w:val="center"/>
        <w:pPrChange w:id="932" w:author="Likhita Sanapa Prabhakar" w:date="2017-09-08T02:25:00Z">
          <w:pPr>
            <w:keepNext/>
            <w:spacing w:before="200" w:after="0" w:line="360" w:lineRule="auto"/>
            <w:jc w:val="both"/>
          </w:pPr>
        </w:pPrChange>
      </w:pPr>
      <w:r>
        <w:rPr>
          <w:rFonts w:ascii="Times New Roman" w:hAnsi="Times New Roman" w:cs="Times New Roman"/>
          <w:noProof/>
          <w:sz w:val="24"/>
          <w:szCs w:val="24"/>
        </w:rPr>
        <w:drawing>
          <wp:inline distT="0" distB="0" distL="0" distR="0" wp14:anchorId="24ED4800">
            <wp:extent cx="5492750" cy="5486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2750" cy="548640"/>
                    </a:xfrm>
                    <a:prstGeom prst="rect">
                      <a:avLst/>
                    </a:prstGeom>
                    <a:noFill/>
                  </pic:spPr>
                </pic:pic>
              </a:graphicData>
            </a:graphic>
          </wp:inline>
        </w:drawing>
      </w:r>
    </w:p>
    <w:p w:rsidR="002630FB" w:rsidRDefault="002630FB">
      <w:pPr>
        <w:pStyle w:val="Caption"/>
        <w:rPr>
          <w:rFonts w:cs="Times New Roman"/>
          <w:sz w:val="24"/>
          <w:szCs w:val="24"/>
        </w:rPr>
        <w:pPrChange w:id="933" w:author="Likhita Sanapa Prabhakar" w:date="2017-09-08T02:16:00Z">
          <w:pPr>
            <w:pStyle w:val="Caption"/>
            <w:jc w:val="both"/>
          </w:pPr>
        </w:pPrChange>
      </w:pPr>
      <w:bookmarkStart w:id="934" w:name="_Toc492600424"/>
      <w:r>
        <w:t xml:space="preserve">Figure </w:t>
      </w:r>
      <w:fldSimple w:instr=" STYLEREF 1 \s ">
        <w:r w:rsidR="00B433EE">
          <w:rPr>
            <w:noProof/>
          </w:rPr>
          <w:t>2</w:t>
        </w:r>
      </w:fldSimple>
      <w:r w:rsidR="00B433EE">
        <w:noBreakHyphen/>
      </w:r>
      <w:fldSimple w:instr=" SEQ Figure \* ARABIC \s 1 ">
        <w:r w:rsidR="00B433EE">
          <w:rPr>
            <w:noProof/>
          </w:rPr>
          <w:t>9</w:t>
        </w:r>
      </w:fldSimple>
      <w:r>
        <w:t>: Starting Hadoop yarn Daemons</w:t>
      </w:r>
      <w:bookmarkEnd w:id="934"/>
    </w:p>
    <w:p w:rsidR="00A26D03" w:rsidRDefault="00A26D03" w:rsidP="00C94C54">
      <w:pPr>
        <w:spacing w:before="200" w:after="0" w:line="360" w:lineRule="auto"/>
        <w:jc w:val="both"/>
        <w:rPr>
          <w:rFonts w:ascii="Times New Roman" w:hAnsi="Times New Roman" w:cs="Times New Roman"/>
          <w:sz w:val="24"/>
          <w:szCs w:val="24"/>
        </w:rPr>
      </w:pPr>
      <w:r>
        <w:rPr>
          <w:rFonts w:ascii="Times New Roman" w:hAnsi="Times New Roman" w:cs="Times New Roman"/>
          <w:sz w:val="24"/>
          <w:szCs w:val="24"/>
        </w:rPr>
        <w:t>To check if the daemons are running, we do the following:</w:t>
      </w:r>
    </w:p>
    <w:p w:rsidR="002630FB" w:rsidRDefault="002630FB">
      <w:pPr>
        <w:keepNext/>
        <w:spacing w:line="480" w:lineRule="auto"/>
        <w:jc w:val="center"/>
        <w:pPrChange w:id="935" w:author="Likhita Sanapa Prabhakar" w:date="2017-09-08T02:25:00Z">
          <w:pPr>
            <w:keepNext/>
            <w:spacing w:line="480" w:lineRule="auto"/>
          </w:pPr>
        </w:pPrChange>
      </w:pPr>
      <w:r>
        <w:rPr>
          <w:rFonts w:ascii="Times New Roman" w:hAnsi="Times New Roman" w:cs="Times New Roman"/>
          <w:noProof/>
          <w:sz w:val="24"/>
          <w:szCs w:val="24"/>
        </w:rPr>
        <w:drawing>
          <wp:inline distT="0" distB="0" distL="0" distR="0" wp14:anchorId="0D668CA5">
            <wp:extent cx="2773680" cy="118872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3680" cy="1188720"/>
                    </a:xfrm>
                    <a:prstGeom prst="rect">
                      <a:avLst/>
                    </a:prstGeom>
                    <a:noFill/>
                  </pic:spPr>
                </pic:pic>
              </a:graphicData>
            </a:graphic>
          </wp:inline>
        </w:drawing>
      </w:r>
    </w:p>
    <w:p w:rsidR="00A26D03" w:rsidRPr="00443A09" w:rsidDel="00443A09" w:rsidRDefault="002630FB">
      <w:pPr>
        <w:pStyle w:val="Caption"/>
        <w:rPr>
          <w:del w:id="936" w:author="Likhita Sanapa Prabhakar" w:date="2017-09-08T02:25:00Z"/>
          <w:rFonts w:cs="Times New Roman"/>
          <w:szCs w:val="20"/>
          <w:rPrChange w:id="937" w:author="Likhita Sanapa Prabhakar" w:date="2017-09-08T02:26:00Z">
            <w:rPr>
              <w:del w:id="938" w:author="Likhita Sanapa Prabhakar" w:date="2017-09-08T02:25:00Z"/>
              <w:rFonts w:cs="Times New Roman"/>
              <w:sz w:val="24"/>
              <w:szCs w:val="24"/>
            </w:rPr>
          </w:rPrChange>
        </w:rPr>
        <w:pPrChange w:id="939" w:author="Likhita Sanapa Prabhakar" w:date="2017-09-08T02:26:00Z">
          <w:pPr>
            <w:pStyle w:val="Caption"/>
            <w:jc w:val="left"/>
          </w:pPr>
        </w:pPrChange>
      </w:pPr>
      <w:bookmarkStart w:id="940" w:name="_Toc492600425"/>
      <w:r w:rsidRPr="00443A09">
        <w:rPr>
          <w:rFonts w:cs="Times New Roman"/>
          <w:iCs w:val="0"/>
          <w:szCs w:val="20"/>
          <w:rPrChange w:id="941" w:author="Likhita Sanapa Prabhakar" w:date="2017-09-08T02:26:00Z">
            <w:rPr>
              <w:iCs w:val="0"/>
            </w:rPr>
          </w:rPrChange>
        </w:rPr>
        <w:t xml:space="preserve">Figure </w:t>
      </w:r>
      <w:r w:rsidR="00B433EE" w:rsidRPr="00443A09">
        <w:rPr>
          <w:rFonts w:cs="Times New Roman"/>
          <w:iCs w:val="0"/>
          <w:szCs w:val="20"/>
          <w:rPrChange w:id="942" w:author="Likhita Sanapa Prabhakar" w:date="2017-09-08T02:26:00Z">
            <w:rPr>
              <w:iCs w:val="0"/>
            </w:rPr>
          </w:rPrChange>
        </w:rPr>
        <w:fldChar w:fldCharType="begin"/>
      </w:r>
      <w:r w:rsidR="00B433EE" w:rsidRPr="00443A09">
        <w:rPr>
          <w:rFonts w:cs="Times New Roman"/>
          <w:iCs w:val="0"/>
          <w:szCs w:val="20"/>
          <w:rPrChange w:id="943" w:author="Likhita Sanapa Prabhakar" w:date="2017-09-08T02:26:00Z">
            <w:rPr>
              <w:iCs w:val="0"/>
            </w:rPr>
          </w:rPrChange>
        </w:rPr>
        <w:instrText xml:space="preserve"> STYLEREF 1 \s </w:instrText>
      </w:r>
      <w:r w:rsidR="00B433EE" w:rsidRPr="00443A09">
        <w:rPr>
          <w:rFonts w:cs="Times New Roman"/>
          <w:iCs w:val="0"/>
          <w:szCs w:val="20"/>
          <w:rPrChange w:id="944" w:author="Likhita Sanapa Prabhakar" w:date="2017-09-08T02:26:00Z">
            <w:rPr>
              <w:iCs w:val="0"/>
            </w:rPr>
          </w:rPrChange>
        </w:rPr>
        <w:fldChar w:fldCharType="separate"/>
      </w:r>
      <w:r w:rsidR="00B433EE" w:rsidRPr="00443A09">
        <w:rPr>
          <w:rFonts w:cs="Times New Roman"/>
          <w:iCs w:val="0"/>
          <w:noProof/>
          <w:szCs w:val="20"/>
          <w:rPrChange w:id="945" w:author="Likhita Sanapa Prabhakar" w:date="2017-09-08T02:26:00Z">
            <w:rPr>
              <w:iCs w:val="0"/>
              <w:noProof/>
            </w:rPr>
          </w:rPrChange>
        </w:rPr>
        <w:t>2</w:t>
      </w:r>
      <w:r w:rsidR="00B433EE" w:rsidRPr="00443A09">
        <w:rPr>
          <w:rFonts w:cs="Times New Roman"/>
          <w:iCs w:val="0"/>
          <w:szCs w:val="20"/>
          <w:rPrChange w:id="946" w:author="Likhita Sanapa Prabhakar" w:date="2017-09-08T02:26:00Z">
            <w:rPr>
              <w:iCs w:val="0"/>
            </w:rPr>
          </w:rPrChange>
        </w:rPr>
        <w:fldChar w:fldCharType="end"/>
      </w:r>
      <w:r w:rsidR="00B433EE" w:rsidRPr="00443A09">
        <w:rPr>
          <w:rFonts w:cs="Times New Roman"/>
          <w:iCs w:val="0"/>
          <w:szCs w:val="20"/>
          <w:rPrChange w:id="947" w:author="Likhita Sanapa Prabhakar" w:date="2017-09-08T02:26:00Z">
            <w:rPr>
              <w:iCs w:val="0"/>
            </w:rPr>
          </w:rPrChange>
        </w:rPr>
        <w:noBreakHyphen/>
      </w:r>
      <w:r w:rsidR="00B433EE" w:rsidRPr="00443A09">
        <w:rPr>
          <w:rFonts w:cs="Times New Roman"/>
          <w:iCs w:val="0"/>
          <w:szCs w:val="20"/>
          <w:rPrChange w:id="948" w:author="Likhita Sanapa Prabhakar" w:date="2017-09-08T02:26:00Z">
            <w:rPr>
              <w:iCs w:val="0"/>
            </w:rPr>
          </w:rPrChange>
        </w:rPr>
        <w:fldChar w:fldCharType="begin"/>
      </w:r>
      <w:r w:rsidR="00B433EE" w:rsidRPr="00443A09">
        <w:rPr>
          <w:rFonts w:cs="Times New Roman"/>
          <w:iCs w:val="0"/>
          <w:szCs w:val="20"/>
          <w:rPrChange w:id="949" w:author="Likhita Sanapa Prabhakar" w:date="2017-09-08T02:26:00Z">
            <w:rPr>
              <w:iCs w:val="0"/>
            </w:rPr>
          </w:rPrChange>
        </w:rPr>
        <w:instrText xml:space="preserve"> SEQ Figure \* ARABIC \s 1 </w:instrText>
      </w:r>
      <w:r w:rsidR="00B433EE" w:rsidRPr="00443A09">
        <w:rPr>
          <w:rFonts w:cs="Times New Roman"/>
          <w:iCs w:val="0"/>
          <w:szCs w:val="20"/>
          <w:rPrChange w:id="950" w:author="Likhita Sanapa Prabhakar" w:date="2017-09-08T02:26:00Z">
            <w:rPr>
              <w:iCs w:val="0"/>
            </w:rPr>
          </w:rPrChange>
        </w:rPr>
        <w:fldChar w:fldCharType="separate"/>
      </w:r>
      <w:r w:rsidR="00B433EE" w:rsidRPr="00443A09">
        <w:rPr>
          <w:rFonts w:cs="Times New Roman"/>
          <w:iCs w:val="0"/>
          <w:noProof/>
          <w:szCs w:val="20"/>
          <w:rPrChange w:id="951" w:author="Likhita Sanapa Prabhakar" w:date="2017-09-08T02:26:00Z">
            <w:rPr>
              <w:iCs w:val="0"/>
              <w:noProof/>
            </w:rPr>
          </w:rPrChange>
        </w:rPr>
        <w:t>10</w:t>
      </w:r>
      <w:r w:rsidR="00B433EE" w:rsidRPr="00443A09">
        <w:rPr>
          <w:rFonts w:cs="Times New Roman"/>
          <w:iCs w:val="0"/>
          <w:szCs w:val="20"/>
          <w:rPrChange w:id="952" w:author="Likhita Sanapa Prabhakar" w:date="2017-09-08T02:26:00Z">
            <w:rPr>
              <w:iCs w:val="0"/>
            </w:rPr>
          </w:rPrChange>
        </w:rPr>
        <w:fldChar w:fldCharType="end"/>
      </w:r>
      <w:r w:rsidRPr="00443A09">
        <w:rPr>
          <w:rFonts w:cs="Times New Roman"/>
          <w:iCs w:val="0"/>
          <w:szCs w:val="20"/>
          <w:rPrChange w:id="953" w:author="Likhita Sanapa Prabhakar" w:date="2017-09-08T02:26:00Z">
            <w:rPr>
              <w:iCs w:val="0"/>
            </w:rPr>
          </w:rPrChange>
        </w:rPr>
        <w:t>: Command to check the status of Daemons</w:t>
      </w:r>
      <w:bookmarkEnd w:id="940"/>
    </w:p>
    <w:p w:rsidR="00A26D03" w:rsidRPr="00443A09" w:rsidDel="00443A09" w:rsidRDefault="00A26D03">
      <w:pPr>
        <w:spacing w:line="480" w:lineRule="auto"/>
        <w:jc w:val="center"/>
        <w:rPr>
          <w:del w:id="954" w:author="Likhita Sanapa Prabhakar" w:date="2017-09-08T02:25:00Z"/>
          <w:rFonts w:ascii="Times New Roman" w:hAnsi="Times New Roman" w:cs="Times New Roman"/>
          <w:sz w:val="20"/>
          <w:szCs w:val="20"/>
          <w:rPrChange w:id="955" w:author="Likhita Sanapa Prabhakar" w:date="2017-09-08T02:26:00Z">
            <w:rPr>
              <w:del w:id="956" w:author="Likhita Sanapa Prabhakar" w:date="2017-09-08T02:25:00Z"/>
              <w:rFonts w:ascii="Times New Roman" w:hAnsi="Times New Roman" w:cs="Times New Roman"/>
              <w:sz w:val="24"/>
              <w:szCs w:val="24"/>
            </w:rPr>
          </w:rPrChange>
        </w:rPr>
        <w:pPrChange w:id="957" w:author="Likhita Sanapa Prabhakar" w:date="2017-09-08T02:26:00Z">
          <w:pPr>
            <w:spacing w:line="480" w:lineRule="auto"/>
          </w:pPr>
        </w:pPrChange>
      </w:pPr>
    </w:p>
    <w:p w:rsidR="00B332AD" w:rsidRPr="00443A09" w:rsidDel="00443A09" w:rsidRDefault="00B332AD">
      <w:pPr>
        <w:pStyle w:val="Caption"/>
        <w:rPr>
          <w:del w:id="958" w:author="Likhita Sanapa Prabhakar" w:date="2017-09-08T02:26:00Z"/>
          <w:rFonts w:cs="Times New Roman"/>
          <w:szCs w:val="20"/>
          <w:rPrChange w:id="959" w:author="Likhita Sanapa Prabhakar" w:date="2017-09-08T02:26:00Z">
            <w:rPr>
              <w:del w:id="960" w:author="Likhita Sanapa Prabhakar" w:date="2017-09-08T02:26:00Z"/>
            </w:rPr>
          </w:rPrChange>
        </w:rPr>
        <w:pPrChange w:id="961" w:author="Likhita Sanapa Prabhakar" w:date="2017-09-08T02:26:00Z">
          <w:pPr>
            <w:spacing w:line="480" w:lineRule="auto"/>
          </w:pPr>
        </w:pPrChange>
      </w:pPr>
    </w:p>
    <w:p w:rsidR="00DC0E4E" w:rsidRPr="00443A09" w:rsidRDefault="00DC0E4E">
      <w:pPr>
        <w:spacing w:after="0" w:line="240" w:lineRule="auto"/>
        <w:jc w:val="center"/>
        <w:rPr>
          <w:rFonts w:ascii="Times New Roman" w:hAnsi="Times New Roman" w:cs="Times New Roman"/>
          <w:sz w:val="20"/>
          <w:szCs w:val="20"/>
          <w:rPrChange w:id="962" w:author="Likhita Sanapa Prabhakar" w:date="2017-09-08T02:26:00Z">
            <w:rPr/>
          </w:rPrChange>
        </w:rPr>
        <w:pPrChange w:id="963" w:author="Likhita Sanapa Prabhakar" w:date="2017-09-08T02:26:00Z">
          <w:pPr>
            <w:spacing w:after="0" w:line="240" w:lineRule="auto"/>
          </w:pPr>
        </w:pPrChange>
      </w:pPr>
      <w:bookmarkStart w:id="964" w:name="_Toc492334907"/>
    </w:p>
    <w:p w:rsidR="00961088" w:rsidRDefault="00DC0E4E" w:rsidP="00B66586">
      <w:pPr>
        <w:pStyle w:val="Heading3"/>
      </w:pPr>
      <w:bookmarkStart w:id="965" w:name="_Toc492600386"/>
      <w:r>
        <w:t xml:space="preserve">Elasticsearch </w:t>
      </w:r>
      <w:r w:rsidR="00961088" w:rsidRPr="00961088">
        <w:t>Setup</w:t>
      </w:r>
      <w:bookmarkEnd w:id="964"/>
      <w:bookmarkEnd w:id="965"/>
    </w:p>
    <w:p w:rsidR="0058767B" w:rsidRPr="00E368DA" w:rsidRDefault="0000475F" w:rsidP="008D54A2">
      <w:pPr>
        <w:spacing w:after="0" w:line="360" w:lineRule="auto"/>
        <w:jc w:val="both"/>
        <w:rPr>
          <w:rFonts w:ascii="Times New Roman" w:hAnsi="Times New Roman" w:cs="Times New Roman"/>
          <w:sz w:val="24"/>
          <w:szCs w:val="24"/>
        </w:rPr>
      </w:pPr>
      <w:r w:rsidRPr="00E368DA">
        <w:rPr>
          <w:rFonts w:ascii="Times New Roman" w:hAnsi="Times New Roman" w:cs="Times New Roman"/>
          <w:sz w:val="24"/>
          <w:szCs w:val="24"/>
        </w:rPr>
        <w:t>Now, we download Elastics</w:t>
      </w:r>
      <w:r w:rsidR="0058767B" w:rsidRPr="00E368DA">
        <w:rPr>
          <w:rFonts w:ascii="Times New Roman" w:hAnsi="Times New Roman" w:cs="Times New Roman"/>
          <w:sz w:val="24"/>
          <w:szCs w:val="24"/>
        </w:rPr>
        <w:t>earch, extract it to /</w:t>
      </w:r>
      <w:proofErr w:type="spellStart"/>
      <w:r w:rsidR="0058767B" w:rsidRPr="00E368DA">
        <w:rPr>
          <w:rFonts w:ascii="Times New Roman" w:hAnsi="Times New Roman" w:cs="Times New Roman"/>
          <w:sz w:val="24"/>
          <w:szCs w:val="24"/>
        </w:rPr>
        <w:t>usr</w:t>
      </w:r>
      <w:proofErr w:type="spellEnd"/>
      <w:r w:rsidR="0058767B" w:rsidRPr="00E368DA">
        <w:rPr>
          <w:rFonts w:ascii="Times New Roman" w:hAnsi="Times New Roman" w:cs="Times New Roman"/>
          <w:sz w:val="24"/>
          <w:szCs w:val="24"/>
        </w:rPr>
        <w:t xml:space="preserve">/local, rename it and set </w:t>
      </w:r>
      <w:proofErr w:type="spellStart"/>
      <w:r w:rsidR="0058767B" w:rsidRPr="00E368DA">
        <w:rPr>
          <w:rFonts w:ascii="Times New Roman" w:hAnsi="Times New Roman" w:cs="Times New Roman"/>
          <w:sz w:val="24"/>
          <w:szCs w:val="24"/>
        </w:rPr>
        <w:t>eshadoop</w:t>
      </w:r>
      <w:proofErr w:type="spellEnd"/>
      <w:r w:rsidR="0058767B" w:rsidRPr="00E368DA">
        <w:rPr>
          <w:rFonts w:ascii="Times New Roman" w:hAnsi="Times New Roman" w:cs="Times New Roman"/>
          <w:sz w:val="24"/>
          <w:szCs w:val="24"/>
        </w:rPr>
        <w:t xml:space="preserve"> user as the owner of this directory:</w:t>
      </w:r>
    </w:p>
    <w:p w:rsidR="0058767B" w:rsidRPr="003B5C61" w:rsidRDefault="00E368DA" w:rsidP="008D54A2">
      <w:pPr>
        <w:spacing w:after="0" w:line="360" w:lineRule="auto"/>
        <w:ind w:left="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w:t>
      </w:r>
      <w:proofErr w:type="spellStart"/>
      <w:r w:rsidRPr="003B5C61">
        <w:rPr>
          <w:rFonts w:ascii="Arial" w:hAnsi="Arial" w:cs="Arial"/>
          <w:sz w:val="20"/>
          <w:szCs w:val="20"/>
        </w:rPr>
        <w:t>wget</w:t>
      </w:r>
      <w:proofErr w:type="spellEnd"/>
      <w:r w:rsidRPr="003B5C61">
        <w:rPr>
          <w:rFonts w:ascii="Arial" w:hAnsi="Arial" w:cs="Arial"/>
          <w:sz w:val="20"/>
          <w:szCs w:val="20"/>
        </w:rPr>
        <w:t xml:space="preserve"> </w:t>
      </w:r>
      <w:r w:rsidR="00B923ED" w:rsidRPr="003B5C61">
        <w:rPr>
          <w:rFonts w:ascii="Arial" w:hAnsi="Arial" w:cs="Arial"/>
          <w:sz w:val="20"/>
          <w:szCs w:val="20"/>
          <w:rPrChange w:id="966" w:author="Likhita Sanapa Prabhakar" w:date="2017-09-08T03:40:00Z">
            <w:rPr/>
          </w:rPrChange>
        </w:rPr>
        <w:fldChar w:fldCharType="begin"/>
      </w:r>
      <w:r w:rsidR="00B923ED" w:rsidRPr="003B5C61">
        <w:rPr>
          <w:rFonts w:ascii="Arial" w:hAnsi="Arial" w:cs="Arial"/>
          <w:sz w:val="20"/>
          <w:szCs w:val="20"/>
          <w:rPrChange w:id="967" w:author="Likhita Sanapa Prabhakar" w:date="2017-09-08T03:40:00Z">
            <w:rPr/>
          </w:rPrChange>
        </w:rPr>
        <w:instrText xml:space="preserve"> HYPERLINK "https://download.elastic.co/elasticsearch/elasticsearch/elasticsearch-1.7.1.tar.gz" </w:instrText>
      </w:r>
      <w:r w:rsidR="00B923ED" w:rsidRPr="003B5C61">
        <w:rPr>
          <w:rFonts w:ascii="Arial" w:hAnsi="Arial" w:cs="Arial"/>
          <w:sz w:val="20"/>
          <w:szCs w:val="20"/>
          <w:rPrChange w:id="968" w:author="Likhita Sanapa Prabhakar" w:date="2017-09-08T03:40:00Z">
            <w:rPr>
              <w:rStyle w:val="Hyperlink"/>
              <w:rFonts w:ascii="Arial" w:hAnsi="Arial" w:cs="Arial"/>
              <w:color w:val="auto"/>
              <w:sz w:val="20"/>
              <w:szCs w:val="20"/>
            </w:rPr>
          </w:rPrChange>
        </w:rPr>
        <w:fldChar w:fldCharType="separate"/>
      </w:r>
      <w:r w:rsidR="00455DF0" w:rsidRPr="003B5C61">
        <w:rPr>
          <w:rStyle w:val="Hyperlink"/>
          <w:rFonts w:ascii="Arial" w:hAnsi="Arial" w:cs="Arial"/>
          <w:color w:val="auto"/>
          <w:sz w:val="20"/>
          <w:szCs w:val="20"/>
        </w:rPr>
        <w:t>https://download.elastic.co/elasticsearch/elasticsearch/elasticsearch-1.7.1.tar.gz</w:t>
      </w:r>
      <w:r w:rsidR="00B923ED" w:rsidRPr="003B5C61">
        <w:rPr>
          <w:rStyle w:val="Hyperlink"/>
          <w:rFonts w:ascii="Arial" w:hAnsi="Arial" w:cs="Arial"/>
          <w:color w:val="auto"/>
          <w:sz w:val="20"/>
          <w:szCs w:val="20"/>
          <w:rPrChange w:id="969" w:author="Likhita Sanapa Prabhakar" w:date="2017-09-08T03:40:00Z">
            <w:rPr>
              <w:rStyle w:val="Hyperlink"/>
              <w:rFonts w:ascii="Arial" w:hAnsi="Arial" w:cs="Arial"/>
              <w:color w:val="auto"/>
              <w:sz w:val="20"/>
              <w:szCs w:val="20"/>
            </w:rPr>
          </w:rPrChange>
        </w:rPr>
        <w:fldChar w:fldCharType="end"/>
      </w:r>
    </w:p>
    <w:p w:rsidR="0058767B" w:rsidRPr="003B5C61" w:rsidRDefault="0058767B" w:rsidP="008D54A2">
      <w:pPr>
        <w:spacing w:after="0" w:line="360" w:lineRule="auto"/>
        <w:ind w:firstLine="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tar -</w:t>
      </w:r>
      <w:proofErr w:type="spellStart"/>
      <w:r w:rsidRPr="003B5C61">
        <w:rPr>
          <w:rFonts w:ascii="Arial" w:hAnsi="Arial" w:cs="Arial"/>
          <w:sz w:val="20"/>
          <w:szCs w:val="20"/>
        </w:rPr>
        <w:t>xvzf</w:t>
      </w:r>
      <w:proofErr w:type="spellEnd"/>
      <w:r w:rsidRPr="003B5C61">
        <w:rPr>
          <w:rFonts w:ascii="Arial" w:hAnsi="Arial" w:cs="Arial"/>
          <w:sz w:val="20"/>
          <w:szCs w:val="20"/>
        </w:rPr>
        <w:t xml:space="preserve"> elasticsearch-1.7.1.tar.gz -C /</w:t>
      </w:r>
      <w:proofErr w:type="spellStart"/>
      <w:r w:rsidRPr="003B5C61">
        <w:rPr>
          <w:rFonts w:ascii="Arial" w:hAnsi="Arial" w:cs="Arial"/>
          <w:sz w:val="20"/>
          <w:szCs w:val="20"/>
        </w:rPr>
        <w:t>usr</w:t>
      </w:r>
      <w:proofErr w:type="spellEnd"/>
      <w:r w:rsidRPr="003B5C61">
        <w:rPr>
          <w:rFonts w:ascii="Arial" w:hAnsi="Arial" w:cs="Arial"/>
          <w:sz w:val="20"/>
          <w:szCs w:val="20"/>
        </w:rPr>
        <w:t>/local</w:t>
      </w:r>
    </w:p>
    <w:p w:rsidR="0058767B" w:rsidRPr="003B5C61" w:rsidRDefault="0058767B" w:rsidP="008D54A2">
      <w:pPr>
        <w:spacing w:after="0" w:line="360" w:lineRule="auto"/>
        <w:ind w:firstLine="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mv /</w:t>
      </w:r>
      <w:proofErr w:type="spellStart"/>
      <w:r w:rsidRPr="003B5C61">
        <w:rPr>
          <w:rFonts w:ascii="Arial" w:hAnsi="Arial" w:cs="Arial"/>
          <w:sz w:val="20"/>
          <w:szCs w:val="20"/>
        </w:rPr>
        <w:t>usr</w:t>
      </w:r>
      <w:proofErr w:type="spellEnd"/>
      <w:r w:rsidRPr="003B5C61">
        <w:rPr>
          <w:rFonts w:ascii="Arial" w:hAnsi="Arial" w:cs="Arial"/>
          <w:sz w:val="20"/>
          <w:szCs w:val="20"/>
        </w:rPr>
        <w:t>/local/elasticsearch-1.7.1 /</w:t>
      </w:r>
      <w:proofErr w:type="spellStart"/>
      <w:r w:rsidRPr="003B5C61">
        <w:rPr>
          <w:rFonts w:ascii="Arial" w:hAnsi="Arial" w:cs="Arial"/>
          <w:sz w:val="20"/>
          <w:szCs w:val="20"/>
        </w:rPr>
        <w:t>usr</w:t>
      </w:r>
      <w:proofErr w:type="spellEnd"/>
      <w:r w:rsidRPr="003B5C61">
        <w:rPr>
          <w:rFonts w:ascii="Arial" w:hAnsi="Arial" w:cs="Arial"/>
          <w:sz w:val="20"/>
          <w:szCs w:val="20"/>
        </w:rPr>
        <w:t>/local/</w:t>
      </w:r>
      <w:proofErr w:type="spellStart"/>
      <w:r w:rsidRPr="003B5C61">
        <w:rPr>
          <w:rFonts w:ascii="Arial" w:hAnsi="Arial" w:cs="Arial"/>
          <w:sz w:val="20"/>
          <w:szCs w:val="20"/>
        </w:rPr>
        <w:t>elasticsearch</w:t>
      </w:r>
      <w:proofErr w:type="spellEnd"/>
    </w:p>
    <w:p w:rsidR="0058767B" w:rsidRPr="00BB5329" w:rsidRDefault="0058767B" w:rsidP="008D54A2">
      <w:pPr>
        <w:spacing w:after="0" w:line="360" w:lineRule="auto"/>
        <w:ind w:firstLine="720"/>
        <w:jc w:val="both"/>
        <w:rPr>
          <w:rFonts w:ascii="Arial" w:hAnsi="Arial" w:cs="Arial"/>
          <w:sz w:val="20"/>
          <w:szCs w:val="20"/>
        </w:rPr>
      </w:pPr>
      <w:r w:rsidRPr="003B5C61">
        <w:rPr>
          <w:rFonts w:ascii="Arial" w:hAnsi="Arial" w:cs="Arial"/>
          <w:sz w:val="20"/>
          <w:szCs w:val="20"/>
        </w:rPr>
        <w:t xml:space="preserve">$ </w:t>
      </w:r>
      <w:proofErr w:type="spellStart"/>
      <w:r w:rsidRPr="003B5C61">
        <w:rPr>
          <w:rFonts w:ascii="Arial" w:hAnsi="Arial" w:cs="Arial"/>
          <w:sz w:val="20"/>
          <w:szCs w:val="20"/>
        </w:rPr>
        <w:t>sudo</w:t>
      </w:r>
      <w:proofErr w:type="spellEnd"/>
      <w:r w:rsidRPr="003B5C61">
        <w:rPr>
          <w:rFonts w:ascii="Arial" w:hAnsi="Arial" w:cs="Arial"/>
          <w:sz w:val="20"/>
          <w:szCs w:val="20"/>
        </w:rPr>
        <w:t xml:space="preserve"> </w:t>
      </w:r>
      <w:proofErr w:type="spellStart"/>
      <w:r w:rsidRPr="003B5C61">
        <w:rPr>
          <w:rFonts w:ascii="Arial" w:hAnsi="Arial" w:cs="Arial"/>
          <w:sz w:val="20"/>
          <w:szCs w:val="20"/>
        </w:rPr>
        <w:t>chown</w:t>
      </w:r>
      <w:proofErr w:type="spellEnd"/>
      <w:r w:rsidRPr="003B5C61">
        <w:rPr>
          <w:rFonts w:ascii="Arial" w:hAnsi="Arial" w:cs="Arial"/>
          <w:sz w:val="20"/>
          <w:szCs w:val="20"/>
        </w:rPr>
        <w:t xml:space="preserve"> -R </w:t>
      </w:r>
      <w:proofErr w:type="spellStart"/>
      <w:proofErr w:type="gramStart"/>
      <w:r w:rsidRPr="003B5C61">
        <w:rPr>
          <w:rFonts w:ascii="Arial" w:hAnsi="Arial" w:cs="Arial"/>
          <w:sz w:val="20"/>
          <w:szCs w:val="20"/>
        </w:rPr>
        <w:t>eshadoop:hadoop</w:t>
      </w:r>
      <w:proofErr w:type="spellEnd"/>
      <w:proofErr w:type="gramEnd"/>
      <w:r w:rsidRPr="003B5C61">
        <w:rPr>
          <w:rFonts w:ascii="Arial" w:hAnsi="Arial" w:cs="Arial"/>
          <w:sz w:val="20"/>
          <w:szCs w:val="20"/>
        </w:rPr>
        <w:t xml:space="preserve"> /</w:t>
      </w:r>
      <w:proofErr w:type="spellStart"/>
      <w:r w:rsidRPr="003B5C61">
        <w:rPr>
          <w:rFonts w:ascii="Arial" w:hAnsi="Arial" w:cs="Arial"/>
          <w:sz w:val="20"/>
          <w:szCs w:val="20"/>
        </w:rPr>
        <w:t>usr</w:t>
      </w:r>
      <w:proofErr w:type="spellEnd"/>
      <w:r w:rsidRPr="003B5C61">
        <w:rPr>
          <w:rFonts w:ascii="Arial" w:hAnsi="Arial" w:cs="Arial"/>
          <w:sz w:val="20"/>
          <w:szCs w:val="20"/>
        </w:rPr>
        <w:t>/local/</w:t>
      </w:r>
      <w:proofErr w:type="spellStart"/>
      <w:r w:rsidRPr="003B5C61">
        <w:rPr>
          <w:rFonts w:ascii="Arial" w:hAnsi="Arial" w:cs="Arial"/>
          <w:sz w:val="20"/>
          <w:szCs w:val="20"/>
        </w:rPr>
        <w:t>elasticsearch</w:t>
      </w:r>
      <w:proofErr w:type="spellEnd"/>
    </w:p>
    <w:p w:rsidR="0000475F" w:rsidRPr="00E368DA" w:rsidRDefault="0000475F" w:rsidP="00BB5329">
      <w:pPr>
        <w:spacing w:before="200" w:after="0" w:line="360" w:lineRule="auto"/>
        <w:jc w:val="both"/>
        <w:rPr>
          <w:rFonts w:ascii="Times New Roman" w:hAnsi="Times New Roman" w:cs="Times New Roman"/>
          <w:sz w:val="24"/>
          <w:szCs w:val="24"/>
        </w:rPr>
      </w:pPr>
      <w:r w:rsidRPr="00E368DA">
        <w:rPr>
          <w:rFonts w:ascii="Times New Roman" w:hAnsi="Times New Roman" w:cs="Times New Roman"/>
          <w:sz w:val="24"/>
          <w:szCs w:val="24"/>
        </w:rPr>
        <w:t xml:space="preserve">In the Elasticsearch folder we have a configuration file, </w:t>
      </w:r>
      <w:proofErr w:type="spellStart"/>
      <w:r w:rsidRPr="00E368DA">
        <w:rPr>
          <w:rFonts w:ascii="Times New Roman" w:hAnsi="Times New Roman" w:cs="Times New Roman"/>
          <w:sz w:val="24"/>
          <w:szCs w:val="24"/>
        </w:rPr>
        <w:t>elasticsearch.yml</w:t>
      </w:r>
      <w:proofErr w:type="spellEnd"/>
      <w:r w:rsidRPr="00E368DA">
        <w:rPr>
          <w:rFonts w:ascii="Times New Roman" w:hAnsi="Times New Roman" w:cs="Times New Roman"/>
          <w:sz w:val="24"/>
          <w:szCs w:val="24"/>
        </w:rPr>
        <w:t>. This file is to be configured as per our requirements which is shown:</w:t>
      </w:r>
    </w:p>
    <w:p w:rsidR="0000475F" w:rsidRPr="00BB5329" w:rsidRDefault="0000475F" w:rsidP="008D54A2">
      <w:pPr>
        <w:spacing w:after="0" w:line="360" w:lineRule="auto"/>
        <w:ind w:firstLine="720"/>
        <w:jc w:val="both"/>
        <w:rPr>
          <w:rFonts w:ascii="Arial" w:hAnsi="Arial" w:cs="Arial"/>
          <w:sz w:val="20"/>
          <w:szCs w:val="20"/>
        </w:rPr>
      </w:pPr>
      <w:r w:rsidRPr="00BB5329">
        <w:rPr>
          <w:rFonts w:ascii="Arial" w:hAnsi="Arial" w:cs="Arial"/>
          <w:sz w:val="20"/>
          <w:szCs w:val="20"/>
        </w:rPr>
        <w:t>$ cd /</w:t>
      </w:r>
      <w:proofErr w:type="spellStart"/>
      <w:r w:rsidRPr="00BB5329">
        <w:rPr>
          <w:rFonts w:ascii="Arial" w:hAnsi="Arial" w:cs="Arial"/>
          <w:sz w:val="20"/>
          <w:szCs w:val="20"/>
        </w:rPr>
        <w:t>usr</w:t>
      </w:r>
      <w:proofErr w:type="spellEnd"/>
      <w:r w:rsidRPr="00BB5329">
        <w:rPr>
          <w:rFonts w:ascii="Arial" w:hAnsi="Arial" w:cs="Arial"/>
          <w:sz w:val="20"/>
          <w:szCs w:val="20"/>
        </w:rPr>
        <w:t>/local/</w:t>
      </w:r>
      <w:proofErr w:type="spellStart"/>
      <w:r w:rsidRPr="00BB5329">
        <w:rPr>
          <w:rFonts w:ascii="Arial" w:hAnsi="Arial" w:cs="Arial"/>
          <w:sz w:val="20"/>
          <w:szCs w:val="20"/>
        </w:rPr>
        <w:t>elasticsearch</w:t>
      </w:r>
      <w:proofErr w:type="spellEnd"/>
    </w:p>
    <w:p w:rsidR="0000475F" w:rsidRDefault="0000475F" w:rsidP="008D54A2">
      <w:pPr>
        <w:spacing w:after="0" w:line="360" w:lineRule="auto"/>
        <w:ind w:firstLine="720"/>
        <w:jc w:val="both"/>
        <w:rPr>
          <w:rFonts w:ascii="Arial" w:hAnsi="Arial" w:cs="Arial"/>
          <w:sz w:val="24"/>
          <w:szCs w:val="24"/>
        </w:rPr>
      </w:pPr>
      <w:r w:rsidRPr="00BB5329">
        <w:rPr>
          <w:rFonts w:ascii="Arial" w:hAnsi="Arial" w:cs="Arial"/>
          <w:sz w:val="20"/>
          <w:szCs w:val="20"/>
        </w:rPr>
        <w:t xml:space="preserve">$ </w:t>
      </w:r>
      <w:proofErr w:type="spellStart"/>
      <w:r w:rsidRPr="00BB5329">
        <w:rPr>
          <w:rFonts w:ascii="Arial" w:hAnsi="Arial" w:cs="Arial"/>
          <w:sz w:val="20"/>
          <w:szCs w:val="20"/>
        </w:rPr>
        <w:t>sudo</w:t>
      </w:r>
      <w:proofErr w:type="spellEnd"/>
      <w:r w:rsidRPr="00BB5329">
        <w:rPr>
          <w:rFonts w:ascii="Arial" w:hAnsi="Arial" w:cs="Arial"/>
          <w:sz w:val="20"/>
          <w:szCs w:val="20"/>
        </w:rPr>
        <w:t xml:space="preserve"> vi config/</w:t>
      </w:r>
      <w:proofErr w:type="spellStart"/>
      <w:r w:rsidRPr="00BB5329">
        <w:rPr>
          <w:rFonts w:ascii="Arial" w:hAnsi="Arial" w:cs="Arial"/>
          <w:sz w:val="20"/>
          <w:szCs w:val="20"/>
        </w:rPr>
        <w:t>elasticsearch.yml</w:t>
      </w:r>
      <w:proofErr w:type="spellEnd"/>
    </w:p>
    <w:p w:rsidR="00112219" w:rsidRDefault="002630FB">
      <w:pPr>
        <w:keepNext/>
        <w:spacing w:after="0" w:line="480" w:lineRule="auto"/>
        <w:ind w:firstLine="720"/>
        <w:jc w:val="center"/>
        <w:pPrChange w:id="970" w:author="Likhita Sanapa Prabhakar" w:date="2017-09-08T02:26:00Z">
          <w:pPr>
            <w:keepNext/>
            <w:spacing w:after="0" w:line="480" w:lineRule="auto"/>
            <w:ind w:firstLine="720"/>
            <w:jc w:val="both"/>
          </w:pPr>
        </w:pPrChange>
      </w:pPr>
      <w:r>
        <w:rPr>
          <w:rFonts w:ascii="Arial" w:hAnsi="Arial" w:cs="Arial"/>
          <w:noProof/>
          <w:sz w:val="24"/>
          <w:szCs w:val="24"/>
        </w:rPr>
        <w:lastRenderedPageBreak/>
        <w:drawing>
          <wp:inline distT="0" distB="0" distL="0" distR="0" wp14:anchorId="6C4D9D38">
            <wp:extent cx="4724400" cy="10001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1000125"/>
                    </a:xfrm>
                    <a:prstGeom prst="rect">
                      <a:avLst/>
                    </a:prstGeom>
                    <a:noFill/>
                  </pic:spPr>
                </pic:pic>
              </a:graphicData>
            </a:graphic>
          </wp:inline>
        </w:drawing>
      </w:r>
    </w:p>
    <w:p w:rsidR="008D54A2" w:rsidRPr="00FD3D9C" w:rsidRDefault="00112219">
      <w:pPr>
        <w:pStyle w:val="Caption"/>
        <w:rPr>
          <w:rFonts w:ascii="Arial" w:hAnsi="Arial" w:cs="Arial"/>
          <w:sz w:val="24"/>
          <w:szCs w:val="24"/>
        </w:rPr>
        <w:pPrChange w:id="971" w:author="Likhita Sanapa Prabhakar" w:date="2017-09-08T02:16:00Z">
          <w:pPr>
            <w:pStyle w:val="Caption"/>
            <w:jc w:val="both"/>
          </w:pPr>
        </w:pPrChange>
      </w:pPr>
      <w:bookmarkStart w:id="972" w:name="_Toc492600426"/>
      <w:r>
        <w:t xml:space="preserve">Figure </w:t>
      </w:r>
      <w:fldSimple w:instr=" STYLEREF 1 \s ">
        <w:r w:rsidR="00B433EE">
          <w:rPr>
            <w:noProof/>
          </w:rPr>
          <w:t>2</w:t>
        </w:r>
      </w:fldSimple>
      <w:r w:rsidR="00B433EE">
        <w:noBreakHyphen/>
      </w:r>
      <w:fldSimple w:instr=" SEQ Figure \* ARABIC \s 1 ">
        <w:r w:rsidR="00B433EE">
          <w:rPr>
            <w:noProof/>
          </w:rPr>
          <w:t>11</w:t>
        </w:r>
      </w:fldSimple>
      <w:r>
        <w:t xml:space="preserve">: Cluster Name in </w:t>
      </w:r>
      <w:proofErr w:type="spellStart"/>
      <w:r>
        <w:t>elasticsearch.yml</w:t>
      </w:r>
      <w:proofErr w:type="spellEnd"/>
      <w:r>
        <w:t xml:space="preserve"> File</w:t>
      </w:r>
      <w:bookmarkEnd w:id="972"/>
    </w:p>
    <w:p w:rsidR="00112219" w:rsidRDefault="00112219">
      <w:pPr>
        <w:keepNext/>
        <w:spacing w:line="480" w:lineRule="auto"/>
        <w:jc w:val="center"/>
        <w:pPrChange w:id="973" w:author="Likhita Sanapa Prabhakar" w:date="2017-09-08T02:26:00Z">
          <w:pPr>
            <w:keepNext/>
            <w:spacing w:line="480" w:lineRule="auto"/>
          </w:pPr>
        </w:pPrChange>
      </w:pPr>
      <w:r>
        <w:rPr>
          <w:rFonts w:ascii="Times New Roman" w:hAnsi="Times New Roman" w:cs="Times New Roman"/>
          <w:noProof/>
          <w:sz w:val="24"/>
          <w:szCs w:val="24"/>
        </w:rPr>
        <w:drawing>
          <wp:inline distT="0" distB="0" distL="0" distR="0" wp14:anchorId="5F6F9663">
            <wp:extent cx="4781550" cy="8534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1550" cy="853440"/>
                    </a:xfrm>
                    <a:prstGeom prst="rect">
                      <a:avLst/>
                    </a:prstGeom>
                    <a:noFill/>
                  </pic:spPr>
                </pic:pic>
              </a:graphicData>
            </a:graphic>
          </wp:inline>
        </w:drawing>
      </w:r>
    </w:p>
    <w:p w:rsidR="0013588F" w:rsidDel="00FC1799" w:rsidRDefault="00112219">
      <w:pPr>
        <w:pStyle w:val="Caption"/>
        <w:rPr>
          <w:del w:id="974" w:author="Likhita Sanapa Prabhakar" w:date="2017-09-08T02:27:00Z"/>
        </w:rPr>
        <w:pPrChange w:id="975" w:author="Likhita Sanapa Prabhakar" w:date="2017-09-08T02:16:00Z">
          <w:pPr>
            <w:pStyle w:val="Caption"/>
            <w:jc w:val="left"/>
          </w:pPr>
        </w:pPrChange>
      </w:pPr>
      <w:bookmarkStart w:id="976" w:name="_Toc492600427"/>
      <w:r>
        <w:t xml:space="preserve">Figure </w:t>
      </w:r>
      <w:fldSimple w:instr=" STYLEREF 1 \s ">
        <w:r w:rsidR="00B433EE">
          <w:rPr>
            <w:noProof/>
          </w:rPr>
          <w:t>2</w:t>
        </w:r>
      </w:fldSimple>
      <w:r w:rsidR="00B433EE">
        <w:noBreakHyphen/>
      </w:r>
      <w:fldSimple w:instr=" SEQ Figure \* ARABIC \s 1 ">
        <w:r w:rsidR="00B433EE">
          <w:rPr>
            <w:noProof/>
          </w:rPr>
          <w:t>12</w:t>
        </w:r>
      </w:fldSimple>
      <w:r>
        <w:t xml:space="preserve">: Node Name in </w:t>
      </w:r>
      <w:proofErr w:type="spellStart"/>
      <w:r>
        <w:t>elasticsearch.yml</w:t>
      </w:r>
      <w:proofErr w:type="spellEnd"/>
      <w:r>
        <w:t xml:space="preserve"> File</w:t>
      </w:r>
      <w:bookmarkEnd w:id="976"/>
    </w:p>
    <w:p w:rsidR="00112219" w:rsidDel="00FC1799" w:rsidRDefault="00112219" w:rsidP="00112219">
      <w:pPr>
        <w:rPr>
          <w:del w:id="977" w:author="Likhita Sanapa Prabhakar" w:date="2017-09-08T02:27:00Z"/>
        </w:rPr>
      </w:pPr>
    </w:p>
    <w:p w:rsidR="00112219" w:rsidRPr="00112219" w:rsidRDefault="00112219">
      <w:pPr>
        <w:pStyle w:val="Caption"/>
        <w:pPrChange w:id="978" w:author="Likhita Sanapa Prabhakar" w:date="2017-09-08T02:27:00Z">
          <w:pPr/>
        </w:pPrChange>
      </w:pPr>
    </w:p>
    <w:p w:rsidR="00112219" w:rsidRDefault="00112219">
      <w:pPr>
        <w:keepNext/>
        <w:spacing w:line="480" w:lineRule="auto"/>
        <w:jc w:val="center"/>
        <w:pPrChange w:id="979" w:author="Likhita Sanapa Prabhakar" w:date="2017-09-08T02:27:00Z">
          <w:pPr>
            <w:keepNext/>
            <w:spacing w:line="480" w:lineRule="auto"/>
          </w:pPr>
        </w:pPrChange>
      </w:pPr>
      <w:r>
        <w:rPr>
          <w:rFonts w:ascii="Times New Roman" w:hAnsi="Times New Roman" w:cs="Times New Roman"/>
          <w:noProof/>
          <w:sz w:val="24"/>
          <w:szCs w:val="24"/>
        </w:rPr>
        <w:drawing>
          <wp:inline distT="0" distB="0" distL="0" distR="0" wp14:anchorId="637328D9">
            <wp:extent cx="4108450" cy="2325033"/>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27245" cy="2335669"/>
                    </a:xfrm>
                    <a:prstGeom prst="rect">
                      <a:avLst/>
                    </a:prstGeom>
                    <a:noFill/>
                  </pic:spPr>
                </pic:pic>
              </a:graphicData>
            </a:graphic>
          </wp:inline>
        </w:drawing>
      </w:r>
    </w:p>
    <w:p w:rsidR="0044539E" w:rsidRDefault="00112219">
      <w:pPr>
        <w:pStyle w:val="Caption"/>
        <w:rPr>
          <w:rFonts w:cs="Times New Roman"/>
          <w:sz w:val="24"/>
          <w:szCs w:val="24"/>
        </w:rPr>
        <w:pPrChange w:id="980" w:author="Likhita Sanapa Prabhakar" w:date="2017-09-08T02:16:00Z">
          <w:pPr>
            <w:pStyle w:val="Caption"/>
            <w:jc w:val="left"/>
          </w:pPr>
        </w:pPrChange>
      </w:pPr>
      <w:bookmarkStart w:id="981" w:name="_Toc492600428"/>
      <w:r>
        <w:t xml:space="preserve">Figure </w:t>
      </w:r>
      <w:fldSimple w:instr=" STYLEREF 1 \s ">
        <w:r w:rsidR="00B433EE">
          <w:rPr>
            <w:noProof/>
          </w:rPr>
          <w:t>2</w:t>
        </w:r>
      </w:fldSimple>
      <w:r w:rsidR="00B433EE">
        <w:noBreakHyphen/>
      </w:r>
      <w:fldSimple w:instr=" SEQ Figure \* ARABIC \s 1 ">
        <w:r w:rsidR="00B433EE">
          <w:rPr>
            <w:noProof/>
          </w:rPr>
          <w:t>13</w:t>
        </w:r>
      </w:fldSimple>
      <w:r>
        <w:t xml:space="preserve">: </w:t>
      </w:r>
      <w:r w:rsidRPr="004F0F4C">
        <w:t xml:space="preserve">Updating Paths in </w:t>
      </w:r>
      <w:proofErr w:type="spellStart"/>
      <w:r w:rsidRPr="004F0F4C">
        <w:t>elasticsearch.yml</w:t>
      </w:r>
      <w:proofErr w:type="spellEnd"/>
      <w:r w:rsidRPr="004F0F4C">
        <w:t xml:space="preserve"> File</w:t>
      </w:r>
      <w:bookmarkEnd w:id="981"/>
    </w:p>
    <w:p w:rsidR="0044539E" w:rsidDel="00FC1799" w:rsidRDefault="0044539E" w:rsidP="00670F51">
      <w:pPr>
        <w:spacing w:line="480" w:lineRule="auto"/>
        <w:rPr>
          <w:del w:id="982" w:author="Likhita Sanapa Prabhakar" w:date="2017-09-08T02:27:00Z"/>
          <w:rFonts w:ascii="Times New Roman" w:hAnsi="Times New Roman" w:cs="Times New Roman"/>
          <w:sz w:val="24"/>
          <w:szCs w:val="24"/>
        </w:rPr>
      </w:pPr>
    </w:p>
    <w:p w:rsidR="0044539E" w:rsidDel="00FC1799" w:rsidRDefault="0044539E" w:rsidP="00670F51">
      <w:pPr>
        <w:spacing w:line="480" w:lineRule="auto"/>
        <w:rPr>
          <w:del w:id="983" w:author="Likhita Sanapa Prabhakar" w:date="2017-09-08T02:27:00Z"/>
          <w:rFonts w:ascii="Times New Roman" w:hAnsi="Times New Roman" w:cs="Times New Roman"/>
          <w:sz w:val="24"/>
          <w:szCs w:val="24"/>
        </w:rPr>
      </w:pPr>
    </w:p>
    <w:p w:rsidR="00DF2ACD" w:rsidDel="00FC1799" w:rsidRDefault="00DF2ACD" w:rsidP="00670F51">
      <w:pPr>
        <w:spacing w:line="480" w:lineRule="auto"/>
        <w:rPr>
          <w:del w:id="984" w:author="Likhita Sanapa Prabhakar" w:date="2017-09-08T02:27:00Z"/>
          <w:rFonts w:ascii="Times New Roman" w:hAnsi="Times New Roman" w:cs="Times New Roman"/>
          <w:sz w:val="24"/>
          <w:szCs w:val="24"/>
        </w:rPr>
      </w:pPr>
    </w:p>
    <w:p w:rsidR="0044539E" w:rsidDel="00FC1799" w:rsidRDefault="0044539E" w:rsidP="008D54A2">
      <w:pPr>
        <w:spacing w:after="0" w:line="360" w:lineRule="auto"/>
        <w:jc w:val="both"/>
        <w:rPr>
          <w:del w:id="985" w:author="Likhita Sanapa Prabhakar" w:date="2017-09-08T02:27:00Z"/>
          <w:rFonts w:ascii="Times New Roman" w:hAnsi="Times New Roman" w:cs="Times New Roman"/>
          <w:sz w:val="24"/>
          <w:szCs w:val="24"/>
        </w:rPr>
      </w:pPr>
    </w:p>
    <w:p w:rsidR="0044539E" w:rsidDel="00FC1799" w:rsidRDefault="0044539E" w:rsidP="008D54A2">
      <w:pPr>
        <w:spacing w:after="0" w:line="360" w:lineRule="auto"/>
        <w:jc w:val="both"/>
        <w:rPr>
          <w:del w:id="986" w:author="Likhita Sanapa Prabhakar" w:date="2017-09-08T02:27:00Z"/>
          <w:rFonts w:ascii="Times New Roman" w:hAnsi="Times New Roman" w:cs="Times New Roman"/>
          <w:sz w:val="24"/>
          <w:szCs w:val="24"/>
        </w:rPr>
      </w:pPr>
    </w:p>
    <w:p w:rsidR="0044539E" w:rsidDel="00FC1799" w:rsidRDefault="0044539E" w:rsidP="008D54A2">
      <w:pPr>
        <w:spacing w:after="0" w:line="360" w:lineRule="auto"/>
        <w:jc w:val="both"/>
        <w:rPr>
          <w:del w:id="987" w:author="Likhita Sanapa Prabhakar" w:date="2017-09-08T02:27:00Z"/>
          <w:rFonts w:ascii="Times New Roman" w:hAnsi="Times New Roman" w:cs="Times New Roman"/>
          <w:sz w:val="24"/>
          <w:szCs w:val="24"/>
        </w:rPr>
      </w:pPr>
    </w:p>
    <w:p w:rsidR="00D164D8" w:rsidRDefault="00D164D8" w:rsidP="0044539E">
      <w:pPr>
        <w:spacing w:before="200" w:after="0" w:line="360" w:lineRule="auto"/>
        <w:jc w:val="both"/>
        <w:rPr>
          <w:rFonts w:ascii="Times New Roman" w:hAnsi="Times New Roman" w:cs="Times New Roman"/>
          <w:sz w:val="24"/>
          <w:szCs w:val="24"/>
        </w:rPr>
      </w:pPr>
      <w:r w:rsidRPr="00D94FFB">
        <w:rPr>
          <w:rFonts w:ascii="Times New Roman" w:hAnsi="Times New Roman" w:cs="Times New Roman"/>
          <w:sz w:val="24"/>
          <w:szCs w:val="24"/>
        </w:rPr>
        <w:t>Additionally, we installed Elasticsearch plugins Head and Marvel</w:t>
      </w:r>
      <w:r w:rsidR="00D94FFB" w:rsidRPr="00D94FFB">
        <w:rPr>
          <w:rFonts w:ascii="Times New Roman" w:hAnsi="Times New Roman" w:cs="Times New Roman"/>
          <w:sz w:val="24"/>
          <w:szCs w:val="24"/>
        </w:rPr>
        <w:t>. Plugins are used to enrich the basic functionality of Elasticsearch in a custom manner.</w:t>
      </w:r>
      <w:r w:rsidR="00D94FFB">
        <w:rPr>
          <w:rFonts w:ascii="Times New Roman" w:hAnsi="Times New Roman" w:cs="Times New Roman"/>
          <w:sz w:val="24"/>
          <w:szCs w:val="24"/>
        </w:rPr>
        <w:t xml:space="preserve"> </w:t>
      </w:r>
    </w:p>
    <w:p w:rsidR="00D94FFB" w:rsidRPr="002249FE" w:rsidRDefault="00D94FFB" w:rsidP="008D54A2">
      <w:pPr>
        <w:pStyle w:val="ListParagraph"/>
        <w:numPr>
          <w:ilvl w:val="0"/>
          <w:numId w:val="10"/>
        </w:numPr>
        <w:spacing w:after="0" w:line="360" w:lineRule="auto"/>
        <w:jc w:val="both"/>
        <w:rPr>
          <w:rFonts w:ascii="Times New Roman" w:hAnsi="Times New Roman" w:cs="Times New Roman"/>
          <w:b/>
          <w:sz w:val="24"/>
          <w:szCs w:val="24"/>
        </w:rPr>
      </w:pPr>
      <w:r w:rsidRPr="002249FE">
        <w:rPr>
          <w:rFonts w:ascii="Times New Roman" w:hAnsi="Times New Roman" w:cs="Times New Roman"/>
          <w:b/>
          <w:sz w:val="24"/>
          <w:szCs w:val="24"/>
        </w:rPr>
        <w:t>Head plugin:</w:t>
      </w:r>
    </w:p>
    <w:p w:rsidR="005D3494" w:rsidRPr="0044539E" w:rsidRDefault="00D94FFB" w:rsidP="008D54A2">
      <w:pPr>
        <w:spacing w:after="0" w:line="360" w:lineRule="auto"/>
        <w:ind w:left="720" w:firstLine="720"/>
        <w:jc w:val="both"/>
        <w:rPr>
          <w:rFonts w:ascii="Arial" w:hAnsi="Arial" w:cs="Arial"/>
          <w:sz w:val="20"/>
          <w:szCs w:val="20"/>
        </w:rPr>
      </w:pPr>
      <w:r w:rsidRPr="0044539E">
        <w:rPr>
          <w:rFonts w:ascii="Arial" w:hAnsi="Arial" w:cs="Arial"/>
          <w:sz w:val="20"/>
          <w:szCs w:val="20"/>
        </w:rPr>
        <w:t xml:space="preserve">$ </w:t>
      </w:r>
      <w:proofErr w:type="spellStart"/>
      <w:r w:rsidRPr="0044539E">
        <w:rPr>
          <w:rFonts w:ascii="Arial" w:hAnsi="Arial" w:cs="Arial"/>
          <w:sz w:val="20"/>
          <w:szCs w:val="20"/>
        </w:rPr>
        <w:t>sudo</w:t>
      </w:r>
      <w:proofErr w:type="spellEnd"/>
      <w:r w:rsidRPr="0044539E">
        <w:rPr>
          <w:rFonts w:ascii="Arial" w:hAnsi="Arial" w:cs="Arial"/>
          <w:sz w:val="20"/>
          <w:szCs w:val="20"/>
        </w:rPr>
        <w:t xml:space="preserve"> bin/plugin -install </w:t>
      </w:r>
      <w:proofErr w:type="spellStart"/>
      <w:r w:rsidRPr="0044539E">
        <w:rPr>
          <w:rFonts w:ascii="Arial" w:hAnsi="Arial" w:cs="Arial"/>
          <w:sz w:val="20"/>
          <w:szCs w:val="20"/>
        </w:rPr>
        <w:t>mobz</w:t>
      </w:r>
      <w:proofErr w:type="spellEnd"/>
      <w:r w:rsidRPr="0044539E">
        <w:rPr>
          <w:rFonts w:ascii="Arial" w:hAnsi="Arial" w:cs="Arial"/>
          <w:sz w:val="20"/>
          <w:szCs w:val="20"/>
        </w:rPr>
        <w:t>/</w:t>
      </w:r>
      <w:proofErr w:type="spellStart"/>
      <w:r w:rsidRPr="0044539E">
        <w:rPr>
          <w:rFonts w:ascii="Arial" w:hAnsi="Arial" w:cs="Arial"/>
          <w:sz w:val="20"/>
          <w:szCs w:val="20"/>
        </w:rPr>
        <w:t>elasticsearch</w:t>
      </w:r>
      <w:proofErr w:type="spellEnd"/>
      <w:r w:rsidRPr="0044539E">
        <w:rPr>
          <w:rFonts w:ascii="Arial" w:hAnsi="Arial" w:cs="Arial"/>
          <w:sz w:val="20"/>
          <w:szCs w:val="20"/>
        </w:rPr>
        <w:t>-head</w:t>
      </w:r>
    </w:p>
    <w:p w:rsidR="0000475F" w:rsidRPr="005D3494" w:rsidRDefault="00D94FFB" w:rsidP="008D54A2">
      <w:pPr>
        <w:spacing w:after="0" w:line="360" w:lineRule="auto"/>
        <w:ind w:firstLine="720"/>
        <w:jc w:val="both"/>
        <w:rPr>
          <w:rFonts w:ascii="Times New Roman" w:hAnsi="Times New Roman" w:cs="Times New Roman"/>
          <w:sz w:val="24"/>
          <w:szCs w:val="24"/>
        </w:rPr>
      </w:pPr>
      <w:r w:rsidRPr="00D94FFB">
        <w:rPr>
          <w:rFonts w:ascii="Times New Roman" w:hAnsi="Times New Roman" w:cs="Times New Roman"/>
          <w:sz w:val="24"/>
          <w:szCs w:val="24"/>
        </w:rPr>
        <w:t>It can be accessed at http://localhost:9200/_plugin/head/</w:t>
      </w:r>
    </w:p>
    <w:p w:rsidR="0000475F" w:rsidRPr="005D3494" w:rsidRDefault="00D94FFB" w:rsidP="008D54A2">
      <w:pPr>
        <w:pStyle w:val="ListParagraph"/>
        <w:numPr>
          <w:ilvl w:val="0"/>
          <w:numId w:val="10"/>
        </w:numPr>
        <w:spacing w:after="0" w:line="360" w:lineRule="auto"/>
        <w:jc w:val="both"/>
        <w:rPr>
          <w:rFonts w:ascii="Times New Roman" w:hAnsi="Times New Roman" w:cs="Times New Roman"/>
          <w:b/>
          <w:sz w:val="24"/>
          <w:szCs w:val="24"/>
        </w:rPr>
      </w:pPr>
      <w:r w:rsidRPr="005D3494">
        <w:rPr>
          <w:rFonts w:ascii="Times New Roman" w:hAnsi="Times New Roman" w:cs="Times New Roman"/>
          <w:b/>
          <w:sz w:val="24"/>
          <w:szCs w:val="24"/>
        </w:rPr>
        <w:t>Marvel Plugin:</w:t>
      </w:r>
    </w:p>
    <w:p w:rsidR="00B258E0" w:rsidRPr="0044539E" w:rsidRDefault="00D94FFB" w:rsidP="008D54A2">
      <w:pPr>
        <w:spacing w:after="0" w:line="360" w:lineRule="auto"/>
        <w:ind w:left="720" w:firstLine="720"/>
        <w:jc w:val="both"/>
        <w:rPr>
          <w:rFonts w:ascii="Arial" w:hAnsi="Arial" w:cs="Arial"/>
          <w:sz w:val="20"/>
          <w:szCs w:val="20"/>
        </w:rPr>
      </w:pPr>
      <w:r w:rsidRPr="0044539E">
        <w:rPr>
          <w:rFonts w:ascii="Arial" w:hAnsi="Arial" w:cs="Arial"/>
          <w:sz w:val="20"/>
          <w:szCs w:val="20"/>
        </w:rPr>
        <w:t xml:space="preserve">$ </w:t>
      </w:r>
      <w:proofErr w:type="spellStart"/>
      <w:r w:rsidRPr="0044539E">
        <w:rPr>
          <w:rFonts w:ascii="Arial" w:hAnsi="Arial" w:cs="Arial"/>
          <w:sz w:val="20"/>
          <w:szCs w:val="20"/>
        </w:rPr>
        <w:t>sudo</w:t>
      </w:r>
      <w:proofErr w:type="spellEnd"/>
      <w:r w:rsidRPr="0044539E">
        <w:rPr>
          <w:rFonts w:ascii="Arial" w:hAnsi="Arial" w:cs="Arial"/>
          <w:sz w:val="20"/>
          <w:szCs w:val="20"/>
        </w:rPr>
        <w:t xml:space="preserve"> bin/plugin -</w:t>
      </w:r>
      <w:proofErr w:type="spellStart"/>
      <w:r w:rsidRPr="0044539E">
        <w:rPr>
          <w:rFonts w:ascii="Arial" w:hAnsi="Arial" w:cs="Arial"/>
          <w:sz w:val="20"/>
          <w:szCs w:val="20"/>
        </w:rPr>
        <w:t>i</w:t>
      </w:r>
      <w:proofErr w:type="spellEnd"/>
      <w:r w:rsidRPr="0044539E">
        <w:rPr>
          <w:rFonts w:ascii="Arial" w:hAnsi="Arial" w:cs="Arial"/>
          <w:sz w:val="20"/>
          <w:szCs w:val="20"/>
        </w:rPr>
        <w:t xml:space="preserve"> </w:t>
      </w:r>
      <w:proofErr w:type="spellStart"/>
      <w:r w:rsidRPr="0044539E">
        <w:rPr>
          <w:rFonts w:ascii="Arial" w:hAnsi="Arial" w:cs="Arial"/>
          <w:sz w:val="20"/>
          <w:szCs w:val="20"/>
        </w:rPr>
        <w:t>elasticsearch</w:t>
      </w:r>
      <w:proofErr w:type="spellEnd"/>
      <w:r w:rsidRPr="0044539E">
        <w:rPr>
          <w:rFonts w:ascii="Arial" w:hAnsi="Arial" w:cs="Arial"/>
          <w:sz w:val="20"/>
          <w:szCs w:val="20"/>
        </w:rPr>
        <w:t>/marvel/latest</w:t>
      </w:r>
    </w:p>
    <w:p w:rsidR="00FC1799" w:rsidRDefault="00FC1799" w:rsidP="0044539E">
      <w:pPr>
        <w:spacing w:before="200" w:after="0" w:line="360" w:lineRule="auto"/>
        <w:jc w:val="both"/>
        <w:rPr>
          <w:ins w:id="988" w:author="Likhita Sanapa Prabhakar" w:date="2017-09-08T02:27:00Z"/>
          <w:rFonts w:ascii="Times New Roman" w:hAnsi="Times New Roman" w:cs="Times New Roman"/>
          <w:sz w:val="24"/>
          <w:szCs w:val="24"/>
        </w:rPr>
      </w:pPr>
    </w:p>
    <w:p w:rsidR="00D94FFB" w:rsidRDefault="00D94FFB" w:rsidP="0044539E">
      <w:pPr>
        <w:spacing w:before="200" w:after="0" w:line="360" w:lineRule="auto"/>
        <w:jc w:val="both"/>
        <w:rPr>
          <w:rFonts w:ascii="Times New Roman" w:hAnsi="Times New Roman" w:cs="Times New Roman"/>
          <w:sz w:val="24"/>
          <w:szCs w:val="24"/>
        </w:rPr>
      </w:pPr>
      <w:r w:rsidRPr="00D94FFB">
        <w:rPr>
          <w:rFonts w:ascii="Times New Roman" w:hAnsi="Times New Roman" w:cs="Times New Roman"/>
          <w:sz w:val="24"/>
          <w:szCs w:val="24"/>
        </w:rPr>
        <w:lastRenderedPageBreak/>
        <w:t xml:space="preserve">Now, we run </w:t>
      </w:r>
      <w:proofErr w:type="spellStart"/>
      <w:r w:rsidRPr="00D94FFB">
        <w:rPr>
          <w:rFonts w:ascii="Times New Roman" w:hAnsi="Times New Roman" w:cs="Times New Roman"/>
          <w:sz w:val="24"/>
          <w:szCs w:val="24"/>
        </w:rPr>
        <w:t>Elasticserach</w:t>
      </w:r>
      <w:proofErr w:type="spellEnd"/>
      <w:r w:rsidRPr="00D94FFB">
        <w:rPr>
          <w:rFonts w:ascii="Times New Roman" w:hAnsi="Times New Roman" w:cs="Times New Roman"/>
          <w:sz w:val="24"/>
          <w:szCs w:val="24"/>
        </w:rPr>
        <w:t xml:space="preserve"> to see if it is successfully configured.</w:t>
      </w:r>
    </w:p>
    <w:p w:rsidR="00112219" w:rsidRDefault="00112219">
      <w:pPr>
        <w:keepNext/>
        <w:spacing w:before="200" w:after="0" w:line="360" w:lineRule="auto"/>
        <w:jc w:val="center"/>
        <w:pPrChange w:id="989" w:author="Likhita Sanapa Prabhakar" w:date="2017-09-08T02:28:00Z">
          <w:pPr>
            <w:keepNext/>
            <w:spacing w:before="200" w:after="0" w:line="360" w:lineRule="auto"/>
            <w:jc w:val="both"/>
          </w:pPr>
        </w:pPrChange>
      </w:pPr>
      <w:r>
        <w:rPr>
          <w:rFonts w:ascii="Times New Roman" w:hAnsi="Times New Roman" w:cs="Times New Roman"/>
          <w:noProof/>
          <w:sz w:val="24"/>
          <w:szCs w:val="24"/>
        </w:rPr>
        <w:drawing>
          <wp:inline distT="0" distB="0" distL="0" distR="0" wp14:anchorId="42D05EDC">
            <wp:extent cx="5099050" cy="508000"/>
            <wp:effectExtent l="0" t="0" r="635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9050" cy="508000"/>
                    </a:xfrm>
                    <a:prstGeom prst="rect">
                      <a:avLst/>
                    </a:prstGeom>
                    <a:noFill/>
                  </pic:spPr>
                </pic:pic>
              </a:graphicData>
            </a:graphic>
          </wp:inline>
        </w:drawing>
      </w:r>
    </w:p>
    <w:p w:rsidR="00112219" w:rsidRDefault="00112219">
      <w:pPr>
        <w:pStyle w:val="Caption"/>
        <w:rPr>
          <w:rFonts w:cs="Times New Roman"/>
          <w:sz w:val="24"/>
          <w:szCs w:val="24"/>
        </w:rPr>
        <w:pPrChange w:id="990" w:author="Likhita Sanapa Prabhakar" w:date="2017-09-08T02:16:00Z">
          <w:pPr>
            <w:pStyle w:val="Caption"/>
            <w:jc w:val="both"/>
          </w:pPr>
        </w:pPrChange>
      </w:pPr>
      <w:bookmarkStart w:id="991" w:name="_Toc492600429"/>
      <w:r>
        <w:t xml:space="preserve">Figure </w:t>
      </w:r>
      <w:fldSimple w:instr=" STYLEREF 1 \s ">
        <w:r w:rsidR="00B433EE">
          <w:rPr>
            <w:noProof/>
          </w:rPr>
          <w:t>2</w:t>
        </w:r>
      </w:fldSimple>
      <w:r w:rsidR="00B433EE">
        <w:noBreakHyphen/>
      </w:r>
      <w:fldSimple w:instr=" SEQ Figure \* ARABIC \s 1 ">
        <w:r w:rsidR="00B433EE">
          <w:rPr>
            <w:noProof/>
          </w:rPr>
          <w:t>14</w:t>
        </w:r>
      </w:fldSimple>
      <w:r>
        <w:t xml:space="preserve">: </w:t>
      </w:r>
      <w:r w:rsidRPr="00C0128B">
        <w:t>Starting Elasticsearch</w:t>
      </w:r>
      <w:bookmarkEnd w:id="991"/>
    </w:p>
    <w:p w:rsidR="00961088" w:rsidRDefault="00961088" w:rsidP="00B66586">
      <w:pPr>
        <w:pStyle w:val="Heading3"/>
      </w:pPr>
      <w:bookmarkStart w:id="992" w:name="_Toc492334908"/>
      <w:bookmarkStart w:id="993" w:name="_Toc492600387"/>
      <w:r w:rsidRPr="00961088">
        <w:t>Testing and Results</w:t>
      </w:r>
      <w:bookmarkEnd w:id="992"/>
      <w:bookmarkEnd w:id="993"/>
    </w:p>
    <w:p w:rsidR="00075340" w:rsidRDefault="00443AE0" w:rsidP="00804CC6">
      <w:pPr>
        <w:spacing w:after="0" w:line="360" w:lineRule="auto"/>
        <w:jc w:val="both"/>
        <w:rPr>
          <w:rFonts w:ascii="Times New Roman" w:hAnsi="Times New Roman" w:cs="Times New Roman"/>
          <w:sz w:val="24"/>
          <w:szCs w:val="24"/>
        </w:rPr>
      </w:pPr>
      <w:r w:rsidRPr="00075340">
        <w:rPr>
          <w:rFonts w:ascii="Times New Roman" w:hAnsi="Times New Roman" w:cs="Times New Roman"/>
          <w:sz w:val="24"/>
          <w:szCs w:val="24"/>
        </w:rPr>
        <w:t xml:space="preserve">We took a sample data and </w:t>
      </w:r>
      <w:r w:rsidR="00075340" w:rsidRPr="00075340">
        <w:rPr>
          <w:rFonts w:ascii="Times New Roman" w:hAnsi="Times New Roman" w:cs="Times New Roman"/>
          <w:sz w:val="24"/>
          <w:szCs w:val="24"/>
        </w:rPr>
        <w:t xml:space="preserve">run the </w:t>
      </w:r>
      <w:r w:rsidR="000F2119" w:rsidRPr="00075340">
        <w:rPr>
          <w:rFonts w:ascii="Times New Roman" w:hAnsi="Times New Roman" w:cs="Times New Roman"/>
          <w:sz w:val="24"/>
          <w:szCs w:val="24"/>
        </w:rPr>
        <w:t>Wordcount</w:t>
      </w:r>
      <w:r w:rsidR="00075340" w:rsidRPr="00075340">
        <w:rPr>
          <w:rFonts w:ascii="Times New Roman" w:hAnsi="Times New Roman" w:cs="Times New Roman"/>
          <w:sz w:val="24"/>
          <w:szCs w:val="24"/>
        </w:rPr>
        <w:t xml:space="preserve"> on it by building the Job Jar file.</w:t>
      </w:r>
      <w:r w:rsidR="00075340">
        <w:rPr>
          <w:rFonts w:ascii="Times New Roman" w:hAnsi="Times New Roman" w:cs="Times New Roman"/>
          <w:sz w:val="24"/>
          <w:szCs w:val="24"/>
        </w:rPr>
        <w:t xml:space="preserve"> </w:t>
      </w:r>
      <w:r w:rsidR="00622313">
        <w:rPr>
          <w:rFonts w:ascii="Times New Roman" w:hAnsi="Times New Roman" w:cs="Times New Roman"/>
          <w:sz w:val="24"/>
          <w:szCs w:val="24"/>
        </w:rPr>
        <w:t>To</w:t>
      </w:r>
      <w:r w:rsidR="00075340">
        <w:rPr>
          <w:rFonts w:ascii="Times New Roman" w:hAnsi="Times New Roman" w:cs="Times New Roman"/>
          <w:sz w:val="24"/>
          <w:szCs w:val="24"/>
        </w:rPr>
        <w:t xml:space="preserve"> do that we need certain prerequisites like JDK, Maven (</w:t>
      </w:r>
      <w:r w:rsidR="00D767B6">
        <w:rPr>
          <w:rFonts w:ascii="Times New Roman" w:hAnsi="Times New Roman" w:cs="Times New Roman"/>
          <w:sz w:val="24"/>
          <w:szCs w:val="24"/>
        </w:rPr>
        <w:t xml:space="preserve">which </w:t>
      </w:r>
      <w:r w:rsidR="00075340">
        <w:rPr>
          <w:rFonts w:ascii="Times New Roman" w:hAnsi="Times New Roman" w:cs="Times New Roman"/>
          <w:sz w:val="24"/>
          <w:szCs w:val="24"/>
        </w:rPr>
        <w:t>is a tool used for JAVA projects, as we use MapReduce jobs this tool is required), HDFS, YARN and Elasticsearch should be up and running.</w:t>
      </w:r>
      <w:r w:rsidR="00075340" w:rsidRPr="00075340">
        <w:rPr>
          <w:rFonts w:ascii="Times New Roman" w:hAnsi="Times New Roman" w:cs="Times New Roman"/>
          <w:color w:val="230DC3"/>
          <w:sz w:val="24"/>
          <w:szCs w:val="24"/>
        </w:rPr>
        <w:t xml:space="preserve"> </w:t>
      </w:r>
      <w:r w:rsidR="00075340" w:rsidRPr="006367A1">
        <w:rPr>
          <w:rFonts w:ascii="Times New Roman" w:hAnsi="Times New Roman" w:cs="Times New Roman"/>
          <w:sz w:val="24"/>
          <w:szCs w:val="24"/>
        </w:rPr>
        <w:t>The data that we took is sample.txt which looks like:</w:t>
      </w:r>
    </w:p>
    <w:p w:rsidR="003773FF" w:rsidRDefault="00622313" w:rsidP="00A05465">
      <w:pPr>
        <w:keepNext/>
        <w:spacing w:after="0" w:line="360" w:lineRule="auto"/>
        <w:jc w:val="center"/>
      </w:pPr>
      <w:r>
        <w:rPr>
          <w:noProof/>
        </w:rPr>
        <w:drawing>
          <wp:inline distT="0" distB="0" distL="0" distR="0" wp14:anchorId="53EC1D74" wp14:editId="2432CD86">
            <wp:extent cx="5181600" cy="82905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4130" cy="837461"/>
                    </a:xfrm>
                    <a:prstGeom prst="rect">
                      <a:avLst/>
                    </a:prstGeom>
                  </pic:spPr>
                </pic:pic>
              </a:graphicData>
            </a:graphic>
          </wp:inline>
        </w:drawing>
      </w:r>
    </w:p>
    <w:p w:rsidR="00622313" w:rsidRDefault="003773FF">
      <w:pPr>
        <w:pStyle w:val="Caption"/>
        <w:rPr>
          <w:rFonts w:cs="Times New Roman"/>
          <w:color w:val="230DC3"/>
          <w:sz w:val="24"/>
          <w:szCs w:val="24"/>
        </w:rPr>
      </w:pPr>
      <w:bookmarkStart w:id="994" w:name="_Toc492600430"/>
      <w:r>
        <w:t xml:space="preserve">Figure </w:t>
      </w:r>
      <w:fldSimple w:instr=" STYLEREF 1 \s ">
        <w:r w:rsidR="00B433EE">
          <w:rPr>
            <w:noProof/>
          </w:rPr>
          <w:t>2</w:t>
        </w:r>
      </w:fldSimple>
      <w:r w:rsidR="00B433EE">
        <w:noBreakHyphen/>
      </w:r>
      <w:fldSimple w:instr=" SEQ Figure \* ARABIC \s 1 ">
        <w:r w:rsidR="00B433EE">
          <w:rPr>
            <w:noProof/>
          </w:rPr>
          <w:t>15</w:t>
        </w:r>
      </w:fldSimple>
      <w:r>
        <w:t>: Snippet of sample.txt File</w:t>
      </w:r>
      <w:bookmarkEnd w:id="994"/>
    </w:p>
    <w:p w:rsidR="006367A1" w:rsidRDefault="006367A1" w:rsidP="006D7CFD">
      <w:pPr>
        <w:spacing w:after="200" w:line="360" w:lineRule="auto"/>
        <w:jc w:val="both"/>
        <w:rPr>
          <w:rFonts w:ascii="Times New Roman" w:hAnsi="Times New Roman" w:cs="Times New Roman"/>
          <w:sz w:val="24"/>
          <w:szCs w:val="24"/>
        </w:rPr>
      </w:pPr>
      <w:r w:rsidRPr="00E16DAA">
        <w:rPr>
          <w:rFonts w:ascii="Times New Roman" w:hAnsi="Times New Roman" w:cs="Times New Roman"/>
          <w:sz w:val="24"/>
          <w:szCs w:val="24"/>
        </w:rPr>
        <w:t xml:space="preserve">In the same directory where we have this sample data we have the Mapper and Reducer classes which are used to split the input data, process it </w:t>
      </w:r>
      <w:r w:rsidR="008E38E6">
        <w:rPr>
          <w:rFonts w:ascii="Times New Roman" w:hAnsi="Times New Roman" w:cs="Times New Roman"/>
          <w:sz w:val="24"/>
          <w:szCs w:val="24"/>
        </w:rPr>
        <w:t>in parallel</w:t>
      </w:r>
      <w:r w:rsidRPr="00E16DAA">
        <w:rPr>
          <w:rFonts w:ascii="Times New Roman" w:hAnsi="Times New Roman" w:cs="Times New Roman"/>
          <w:sz w:val="24"/>
          <w:szCs w:val="24"/>
        </w:rPr>
        <w:t xml:space="preserve"> and produce the required output. The snippets of Mapper and Reducer classes are shown as follows:</w:t>
      </w:r>
    </w:p>
    <w:p w:rsidR="00913982" w:rsidRDefault="00913982" w:rsidP="00913982">
      <w:pPr>
        <w:keepNext/>
        <w:spacing w:after="0" w:line="360" w:lineRule="auto"/>
        <w:jc w:val="center"/>
      </w:pPr>
      <w:r>
        <w:rPr>
          <w:noProof/>
        </w:rPr>
        <w:drawing>
          <wp:inline distT="0" distB="0" distL="0" distR="0" wp14:anchorId="4C03541D" wp14:editId="36BEAC7C">
            <wp:extent cx="5124450" cy="1118866"/>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8145" cy="1185174"/>
                    </a:xfrm>
                    <a:prstGeom prst="rect">
                      <a:avLst/>
                    </a:prstGeom>
                  </pic:spPr>
                </pic:pic>
              </a:graphicData>
            </a:graphic>
          </wp:inline>
        </w:drawing>
      </w:r>
    </w:p>
    <w:p w:rsidR="006367A1" w:rsidRDefault="00913982">
      <w:pPr>
        <w:pStyle w:val="Caption"/>
        <w:rPr>
          <w:rFonts w:cs="Times New Roman"/>
          <w:sz w:val="24"/>
          <w:szCs w:val="24"/>
        </w:rPr>
      </w:pPr>
      <w:bookmarkStart w:id="995" w:name="_Toc492600431"/>
      <w:r>
        <w:t xml:space="preserve">Figure </w:t>
      </w:r>
      <w:fldSimple w:instr=" STYLEREF 1 \s ">
        <w:r w:rsidR="00B433EE">
          <w:rPr>
            <w:noProof/>
          </w:rPr>
          <w:t>2</w:t>
        </w:r>
      </w:fldSimple>
      <w:r w:rsidR="00B433EE">
        <w:noBreakHyphen/>
      </w:r>
      <w:fldSimple w:instr=" SEQ Figure \* ARABIC \s 1 ">
        <w:r w:rsidR="00B433EE">
          <w:rPr>
            <w:noProof/>
          </w:rPr>
          <w:t>16</w:t>
        </w:r>
      </w:fldSimple>
      <w:r>
        <w:t>: Snippet of Mapper Class</w:t>
      </w:r>
      <w:bookmarkEnd w:id="995"/>
    </w:p>
    <w:p w:rsidR="00913982" w:rsidRDefault="00913982" w:rsidP="00E54F41">
      <w:pPr>
        <w:keepNext/>
        <w:spacing w:after="0" w:line="360" w:lineRule="auto"/>
        <w:jc w:val="center"/>
      </w:pPr>
      <w:r>
        <w:rPr>
          <w:noProof/>
        </w:rPr>
        <w:drawing>
          <wp:inline distT="0" distB="0" distL="0" distR="0" wp14:anchorId="4BEBE39E" wp14:editId="338804AF">
            <wp:extent cx="5168900" cy="1028657"/>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69697" cy="1048717"/>
                    </a:xfrm>
                    <a:prstGeom prst="rect">
                      <a:avLst/>
                    </a:prstGeom>
                  </pic:spPr>
                </pic:pic>
              </a:graphicData>
            </a:graphic>
          </wp:inline>
        </w:drawing>
      </w:r>
    </w:p>
    <w:p w:rsidR="006367A1" w:rsidRDefault="00913982">
      <w:pPr>
        <w:pStyle w:val="Caption"/>
        <w:rPr>
          <w:rFonts w:cs="Times New Roman"/>
          <w:sz w:val="24"/>
          <w:szCs w:val="24"/>
        </w:rPr>
      </w:pPr>
      <w:bookmarkStart w:id="996" w:name="_Toc492600432"/>
      <w:r>
        <w:t xml:space="preserve">Figure </w:t>
      </w:r>
      <w:fldSimple w:instr=" STYLEREF 1 \s ">
        <w:r w:rsidR="00B433EE">
          <w:rPr>
            <w:noProof/>
          </w:rPr>
          <w:t>2</w:t>
        </w:r>
      </w:fldSimple>
      <w:r w:rsidR="00B433EE">
        <w:noBreakHyphen/>
      </w:r>
      <w:fldSimple w:instr=" SEQ Figure \* ARABIC \s 1 ">
        <w:r w:rsidR="00B433EE">
          <w:rPr>
            <w:noProof/>
          </w:rPr>
          <w:t>17</w:t>
        </w:r>
      </w:fldSimple>
      <w:r>
        <w:t>: Snippet of Reducer Class</w:t>
      </w:r>
      <w:bookmarkEnd w:id="996"/>
    </w:p>
    <w:p w:rsidR="007664A0" w:rsidRDefault="007664A0" w:rsidP="00991DFC">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produce the Job Jar file, switch to the directory which </w:t>
      </w:r>
      <w:r w:rsidR="00991DFC">
        <w:rPr>
          <w:rFonts w:ascii="Times New Roman" w:hAnsi="Times New Roman" w:cs="Times New Roman"/>
          <w:sz w:val="24"/>
          <w:szCs w:val="24"/>
        </w:rPr>
        <w:t>contains the</w:t>
      </w:r>
      <w:r>
        <w:rPr>
          <w:rFonts w:ascii="Times New Roman" w:hAnsi="Times New Roman" w:cs="Times New Roman"/>
          <w:sz w:val="24"/>
          <w:szCs w:val="24"/>
        </w:rPr>
        <w:t xml:space="preserve"> sample data and the code. Then run maven command:</w:t>
      </w:r>
    </w:p>
    <w:p w:rsidR="003D0D7B" w:rsidRDefault="003D0D7B">
      <w:pPr>
        <w:keepNext/>
        <w:spacing w:after="200" w:line="360" w:lineRule="auto"/>
        <w:jc w:val="center"/>
        <w:pPrChange w:id="997" w:author="Likhita Sanapa Prabhakar" w:date="2017-09-08T02:28:00Z">
          <w:pPr>
            <w:keepNext/>
            <w:spacing w:after="200" w:line="360" w:lineRule="auto"/>
            <w:jc w:val="both"/>
          </w:pPr>
        </w:pPrChange>
      </w:pPr>
      <w:r>
        <w:rPr>
          <w:rFonts w:ascii="Times New Roman" w:hAnsi="Times New Roman" w:cs="Times New Roman"/>
          <w:noProof/>
          <w:sz w:val="24"/>
          <w:szCs w:val="24"/>
        </w:rPr>
        <w:drawing>
          <wp:inline distT="0" distB="0" distL="0" distR="0" wp14:anchorId="1022469B">
            <wp:extent cx="5734050" cy="8839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883920"/>
                    </a:xfrm>
                    <a:prstGeom prst="rect">
                      <a:avLst/>
                    </a:prstGeom>
                    <a:noFill/>
                  </pic:spPr>
                </pic:pic>
              </a:graphicData>
            </a:graphic>
          </wp:inline>
        </w:drawing>
      </w:r>
    </w:p>
    <w:p w:rsidR="003D0D7B" w:rsidRDefault="003D0D7B">
      <w:pPr>
        <w:pStyle w:val="Caption"/>
        <w:rPr>
          <w:rFonts w:cs="Times New Roman"/>
          <w:sz w:val="24"/>
          <w:szCs w:val="24"/>
        </w:rPr>
        <w:pPrChange w:id="998" w:author="Likhita Sanapa Prabhakar" w:date="2017-09-08T02:16:00Z">
          <w:pPr>
            <w:pStyle w:val="Caption"/>
            <w:jc w:val="both"/>
          </w:pPr>
        </w:pPrChange>
      </w:pPr>
      <w:bookmarkStart w:id="999" w:name="_Toc492600433"/>
      <w:r>
        <w:t xml:space="preserve">Figure </w:t>
      </w:r>
      <w:fldSimple w:instr=" STYLEREF 1 \s ">
        <w:r w:rsidR="00B433EE">
          <w:rPr>
            <w:noProof/>
          </w:rPr>
          <w:t>2</w:t>
        </w:r>
      </w:fldSimple>
      <w:r w:rsidR="00B433EE">
        <w:noBreakHyphen/>
      </w:r>
      <w:fldSimple w:instr=" SEQ Figure \* ARABIC \s 1 ">
        <w:r w:rsidR="00B433EE">
          <w:rPr>
            <w:noProof/>
          </w:rPr>
          <w:t>18</w:t>
        </w:r>
      </w:fldSimple>
      <w:r>
        <w:t xml:space="preserve">: </w:t>
      </w:r>
      <w:r w:rsidRPr="00061E5E">
        <w:t>Running Maven Command</w:t>
      </w:r>
      <w:bookmarkEnd w:id="999"/>
    </w:p>
    <w:p w:rsidR="00991DFC" w:rsidDel="003F34C8" w:rsidRDefault="00991DFC" w:rsidP="00804CC6">
      <w:pPr>
        <w:spacing w:after="0" w:line="360" w:lineRule="auto"/>
        <w:jc w:val="both"/>
        <w:rPr>
          <w:del w:id="1000" w:author="Likhita Sanapa Prabhakar" w:date="2017-09-08T02:29:00Z"/>
          <w:rFonts w:ascii="Times New Roman" w:hAnsi="Times New Roman" w:cs="Times New Roman"/>
          <w:sz w:val="24"/>
          <w:szCs w:val="24"/>
        </w:rPr>
      </w:pPr>
    </w:p>
    <w:p w:rsidR="007664A0" w:rsidRDefault="007664A0" w:rsidP="00991DFC">
      <w:pPr>
        <w:spacing w:before="200" w:after="0" w:line="360" w:lineRule="auto"/>
        <w:jc w:val="both"/>
        <w:rPr>
          <w:rFonts w:ascii="Times New Roman" w:hAnsi="Times New Roman" w:cs="Times New Roman"/>
          <w:sz w:val="24"/>
          <w:szCs w:val="24"/>
        </w:rPr>
      </w:pPr>
      <w:r>
        <w:rPr>
          <w:rFonts w:ascii="Times New Roman" w:hAnsi="Times New Roman" w:cs="Times New Roman"/>
          <w:sz w:val="24"/>
          <w:szCs w:val="24"/>
        </w:rPr>
        <w:t>Now a target directory with the Job Jar file is generated. We then import the sample file to HDFS by creating a directory and verify it after import is done.</w:t>
      </w:r>
    </w:p>
    <w:p w:rsidR="007664A0" w:rsidRDefault="007664A0" w:rsidP="00804CC6">
      <w:pPr>
        <w:spacing w:after="0" w:line="360" w:lineRule="auto"/>
        <w:ind w:firstLine="720"/>
        <w:jc w:val="both"/>
        <w:rPr>
          <w:rFonts w:ascii="Arial" w:hAnsi="Arial" w:cs="Arial"/>
          <w:sz w:val="20"/>
          <w:szCs w:val="20"/>
        </w:rPr>
      </w:pPr>
      <w:r w:rsidRPr="00991DFC">
        <w:rPr>
          <w:rFonts w:ascii="Arial" w:hAnsi="Arial" w:cs="Arial"/>
          <w:sz w:val="20"/>
          <w:szCs w:val="20"/>
        </w:rPr>
        <w:t xml:space="preserve">$ </w:t>
      </w:r>
      <w:proofErr w:type="spellStart"/>
      <w:r w:rsidRPr="00991DFC">
        <w:rPr>
          <w:rFonts w:ascii="Arial" w:hAnsi="Arial" w:cs="Arial"/>
          <w:sz w:val="20"/>
          <w:szCs w:val="20"/>
        </w:rPr>
        <w:t>hadoop</w:t>
      </w:r>
      <w:proofErr w:type="spellEnd"/>
      <w:r w:rsidRPr="00991DFC">
        <w:rPr>
          <w:rFonts w:ascii="Arial" w:hAnsi="Arial" w:cs="Arial"/>
          <w:sz w:val="20"/>
          <w:szCs w:val="20"/>
        </w:rPr>
        <w:t xml:space="preserve"> fs -put sample.txt /input/ch01/sample.txt</w:t>
      </w:r>
    </w:p>
    <w:p w:rsidR="003D0D7B" w:rsidRDefault="003D0D7B">
      <w:pPr>
        <w:keepNext/>
        <w:spacing w:after="0" w:line="360" w:lineRule="auto"/>
        <w:ind w:firstLine="720"/>
        <w:jc w:val="center"/>
        <w:pPrChange w:id="1001" w:author="Likhita Sanapa Prabhakar" w:date="2017-09-08T02:29:00Z">
          <w:pPr>
            <w:keepNext/>
            <w:spacing w:after="0" w:line="360" w:lineRule="auto"/>
            <w:ind w:firstLine="720"/>
            <w:jc w:val="both"/>
          </w:pPr>
        </w:pPrChange>
      </w:pPr>
      <w:r>
        <w:rPr>
          <w:rFonts w:ascii="Arial" w:hAnsi="Arial" w:cs="Arial"/>
          <w:noProof/>
          <w:sz w:val="20"/>
          <w:szCs w:val="20"/>
        </w:rPr>
        <w:drawing>
          <wp:inline distT="0" distB="0" distL="0" distR="0" wp14:anchorId="0B869703">
            <wp:extent cx="4787900" cy="457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457200"/>
                    </a:xfrm>
                    <a:prstGeom prst="rect">
                      <a:avLst/>
                    </a:prstGeom>
                    <a:noFill/>
                  </pic:spPr>
                </pic:pic>
              </a:graphicData>
            </a:graphic>
          </wp:inline>
        </w:drawing>
      </w:r>
    </w:p>
    <w:p w:rsidR="003D0D7B" w:rsidRPr="00991DFC" w:rsidRDefault="003D0D7B">
      <w:pPr>
        <w:pStyle w:val="Caption"/>
        <w:rPr>
          <w:rFonts w:ascii="Arial" w:hAnsi="Arial" w:cs="Arial"/>
          <w:szCs w:val="20"/>
        </w:rPr>
        <w:pPrChange w:id="1002" w:author="Likhita Sanapa Prabhakar" w:date="2017-09-08T02:16:00Z">
          <w:pPr>
            <w:pStyle w:val="Caption"/>
            <w:jc w:val="both"/>
          </w:pPr>
        </w:pPrChange>
      </w:pPr>
      <w:bookmarkStart w:id="1003" w:name="_Toc492600434"/>
      <w:r>
        <w:t xml:space="preserve">Figure </w:t>
      </w:r>
      <w:fldSimple w:instr=" STYLEREF 1 \s ">
        <w:r w:rsidR="00B433EE">
          <w:rPr>
            <w:noProof/>
          </w:rPr>
          <w:t>2</w:t>
        </w:r>
      </w:fldSimple>
      <w:r w:rsidR="00B433EE">
        <w:noBreakHyphen/>
      </w:r>
      <w:fldSimple w:instr=" SEQ Figure \* ARABIC \s 1 ">
        <w:r w:rsidR="00B433EE">
          <w:rPr>
            <w:noProof/>
          </w:rPr>
          <w:t>19</w:t>
        </w:r>
      </w:fldSimple>
      <w:r>
        <w:t xml:space="preserve">: </w:t>
      </w:r>
      <w:r w:rsidRPr="0069514D">
        <w:t>sample.txt File in HDFS</w:t>
      </w:r>
      <w:bookmarkEnd w:id="1003"/>
    </w:p>
    <w:p w:rsidR="00CD7E15" w:rsidRDefault="00794E9F" w:rsidP="001F5C6F">
      <w:pPr>
        <w:spacing w:before="120" w:after="0" w:line="360" w:lineRule="auto"/>
        <w:jc w:val="both"/>
        <w:rPr>
          <w:rFonts w:ascii="Times New Roman" w:hAnsi="Times New Roman" w:cs="Times New Roman"/>
          <w:sz w:val="24"/>
          <w:szCs w:val="24"/>
        </w:rPr>
      </w:pPr>
      <w:r w:rsidRPr="00794E9F">
        <w:rPr>
          <w:rFonts w:ascii="Times New Roman" w:hAnsi="Times New Roman" w:cs="Times New Roman"/>
          <w:sz w:val="24"/>
          <w:szCs w:val="24"/>
        </w:rPr>
        <w:t xml:space="preserve">We then run the Jar file on the sample data which is in HDFS. This executes the Hadoop MapReduce job and imports the data to Elasticsearch. The Mapper class counts each word and </w:t>
      </w:r>
    </w:p>
    <w:p w:rsidR="00CD7E15" w:rsidRPr="00CD7E15" w:rsidRDefault="00794E9F" w:rsidP="00804CC6">
      <w:pPr>
        <w:spacing w:after="0" w:line="360" w:lineRule="auto"/>
        <w:jc w:val="both"/>
        <w:rPr>
          <w:rFonts w:ascii="Times New Roman" w:hAnsi="Times New Roman" w:cs="Times New Roman"/>
          <w:sz w:val="24"/>
          <w:szCs w:val="24"/>
        </w:rPr>
      </w:pPr>
      <w:r w:rsidRPr="00794E9F">
        <w:rPr>
          <w:rFonts w:ascii="Times New Roman" w:hAnsi="Times New Roman" w:cs="Times New Roman"/>
          <w:sz w:val="24"/>
          <w:szCs w:val="24"/>
        </w:rPr>
        <w:t>the Reducer class sums all these counts for each word. The output shows the log details that indicate the advancement in job execution.</w:t>
      </w:r>
    </w:p>
    <w:p w:rsidR="003D0D7B" w:rsidRDefault="003D0D7B">
      <w:pPr>
        <w:keepNext/>
        <w:spacing w:line="480" w:lineRule="auto"/>
        <w:jc w:val="center"/>
        <w:pPrChange w:id="1004" w:author="Likhita Sanapa Prabhakar" w:date="2017-09-08T02:29:00Z">
          <w:pPr>
            <w:keepNext/>
            <w:spacing w:line="480" w:lineRule="auto"/>
          </w:pPr>
        </w:pPrChange>
      </w:pPr>
      <w:r>
        <w:rPr>
          <w:rFonts w:ascii="Times New Roman" w:hAnsi="Times New Roman" w:cs="Times New Roman"/>
          <w:b/>
          <w:noProof/>
          <w:color w:val="230DC3"/>
          <w:sz w:val="24"/>
          <w:szCs w:val="24"/>
        </w:rPr>
        <w:drawing>
          <wp:inline distT="0" distB="0" distL="0" distR="0" wp14:anchorId="5E555A68">
            <wp:extent cx="5765800" cy="52070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800" cy="520700"/>
                    </a:xfrm>
                    <a:prstGeom prst="rect">
                      <a:avLst/>
                    </a:prstGeom>
                    <a:noFill/>
                  </pic:spPr>
                </pic:pic>
              </a:graphicData>
            </a:graphic>
          </wp:inline>
        </w:drawing>
      </w:r>
    </w:p>
    <w:p w:rsidR="00755C25" w:rsidRDefault="003D0D7B">
      <w:pPr>
        <w:pStyle w:val="Caption"/>
        <w:rPr>
          <w:rFonts w:cs="Times New Roman"/>
          <w:b/>
          <w:color w:val="230DC3"/>
          <w:sz w:val="24"/>
          <w:szCs w:val="24"/>
        </w:rPr>
        <w:pPrChange w:id="1005" w:author="Likhita Sanapa Prabhakar" w:date="2017-09-08T02:16:00Z">
          <w:pPr>
            <w:pStyle w:val="Caption"/>
            <w:jc w:val="left"/>
          </w:pPr>
        </w:pPrChange>
      </w:pPr>
      <w:bookmarkStart w:id="1006" w:name="_Toc492600435"/>
      <w:r>
        <w:t xml:space="preserve">Figure </w:t>
      </w:r>
      <w:fldSimple w:instr=" STYLEREF 1 \s ">
        <w:r w:rsidR="00B433EE">
          <w:rPr>
            <w:noProof/>
          </w:rPr>
          <w:t>2</w:t>
        </w:r>
      </w:fldSimple>
      <w:r w:rsidR="00B433EE">
        <w:noBreakHyphen/>
      </w:r>
      <w:fldSimple w:instr=" SEQ Figure \* ARABIC \s 1 ">
        <w:r w:rsidR="00B433EE">
          <w:rPr>
            <w:noProof/>
          </w:rPr>
          <w:t>20</w:t>
        </w:r>
      </w:fldSimple>
      <w:r>
        <w:t xml:space="preserve">: </w:t>
      </w:r>
      <w:r w:rsidRPr="00461855">
        <w:t>Running sample.txt File</w:t>
      </w:r>
      <w:bookmarkEnd w:id="1006"/>
    </w:p>
    <w:p w:rsidR="005B777A" w:rsidRDefault="005B777A" w:rsidP="00670F51">
      <w:pPr>
        <w:spacing w:line="480" w:lineRule="auto"/>
        <w:rPr>
          <w:rFonts w:ascii="Times New Roman" w:hAnsi="Times New Roman" w:cs="Times New Roman"/>
          <w:b/>
          <w:color w:val="230DC3"/>
          <w:sz w:val="24"/>
          <w:szCs w:val="24"/>
        </w:rPr>
      </w:pPr>
    </w:p>
    <w:p w:rsidR="009A220D" w:rsidRDefault="009A220D" w:rsidP="00256C7E">
      <w:bookmarkStart w:id="1007" w:name="_Toc492334909"/>
    </w:p>
    <w:p w:rsidR="00256C7E" w:rsidRDefault="00256C7E" w:rsidP="00256C7E"/>
    <w:p w:rsidR="00C90E0C" w:rsidRDefault="00C90E0C" w:rsidP="00256C7E"/>
    <w:p w:rsidR="00C90E0C" w:rsidRDefault="00C90E0C" w:rsidP="00256C7E"/>
    <w:p w:rsidR="00C90E0C" w:rsidRDefault="00C90E0C" w:rsidP="00256C7E"/>
    <w:p w:rsidR="00C90E0C" w:rsidRDefault="00C90E0C" w:rsidP="00256C7E"/>
    <w:p w:rsidR="00C90E0C" w:rsidRDefault="00C90E0C" w:rsidP="00256C7E"/>
    <w:p w:rsidR="003D0D7B" w:rsidRDefault="003D0D7B">
      <w:pPr>
        <w:keepNext/>
        <w:jc w:val="center"/>
        <w:pPrChange w:id="1008" w:author="Likhita Sanapa Prabhakar" w:date="2017-09-08T02:30:00Z">
          <w:pPr>
            <w:keepNext/>
          </w:pPr>
        </w:pPrChange>
      </w:pPr>
      <w:r>
        <w:rPr>
          <w:noProof/>
        </w:rPr>
        <w:drawing>
          <wp:inline distT="0" distB="0" distL="0" distR="0" wp14:anchorId="4B6707CF">
            <wp:extent cx="4226605" cy="4641850"/>
            <wp:effectExtent l="0" t="0" r="254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1609" cy="4647346"/>
                    </a:xfrm>
                    <a:prstGeom prst="rect">
                      <a:avLst/>
                    </a:prstGeom>
                    <a:noFill/>
                  </pic:spPr>
                </pic:pic>
              </a:graphicData>
            </a:graphic>
          </wp:inline>
        </w:drawing>
      </w:r>
    </w:p>
    <w:p w:rsidR="00C90E0C" w:rsidDel="003F34C8" w:rsidRDefault="003D0D7B">
      <w:pPr>
        <w:pStyle w:val="Caption"/>
        <w:rPr>
          <w:del w:id="1009" w:author="Likhita Sanapa Prabhakar" w:date="2017-09-08T02:30:00Z"/>
        </w:rPr>
        <w:pPrChange w:id="1010" w:author="Likhita Sanapa Prabhakar" w:date="2017-09-08T02:16:00Z">
          <w:pPr>
            <w:pStyle w:val="Caption"/>
            <w:jc w:val="left"/>
          </w:pPr>
        </w:pPrChange>
      </w:pPr>
      <w:bookmarkStart w:id="1011" w:name="_Toc492600436"/>
      <w:r>
        <w:t xml:space="preserve">Figure </w:t>
      </w:r>
      <w:fldSimple w:instr=" STYLEREF 1 \s ">
        <w:r w:rsidR="00B433EE">
          <w:rPr>
            <w:noProof/>
          </w:rPr>
          <w:t>2</w:t>
        </w:r>
      </w:fldSimple>
      <w:r w:rsidR="00B433EE">
        <w:noBreakHyphen/>
      </w:r>
      <w:fldSimple w:instr=" SEQ Figure \* ARABIC \s 1 ">
        <w:r w:rsidR="00B433EE">
          <w:rPr>
            <w:noProof/>
          </w:rPr>
          <w:t>21</w:t>
        </w:r>
      </w:fldSimple>
      <w:r>
        <w:t xml:space="preserve">: </w:t>
      </w:r>
      <w:r w:rsidRPr="009D21B2">
        <w:t>Output of sample.txt File</w:t>
      </w:r>
      <w:bookmarkEnd w:id="1011"/>
    </w:p>
    <w:p w:rsidR="00C90E0C" w:rsidDel="003F34C8" w:rsidRDefault="00C90E0C" w:rsidP="00256C7E">
      <w:pPr>
        <w:rPr>
          <w:del w:id="1012" w:author="Likhita Sanapa Prabhakar" w:date="2017-09-08T02:30:00Z"/>
        </w:rPr>
      </w:pPr>
    </w:p>
    <w:p w:rsidR="003D0D7B" w:rsidRDefault="003D0D7B">
      <w:pPr>
        <w:pStyle w:val="Caption"/>
        <w:pPrChange w:id="1013" w:author="Likhita Sanapa Prabhakar" w:date="2017-09-08T02:30:00Z">
          <w:pPr/>
        </w:pPrChange>
      </w:pPr>
    </w:p>
    <w:p w:rsidR="005B777A" w:rsidRDefault="006F75B6" w:rsidP="00B66586">
      <w:pPr>
        <w:pStyle w:val="Heading3"/>
      </w:pPr>
      <w:bookmarkStart w:id="1014" w:name="_Toc492600388"/>
      <w:r>
        <w:t>Data in Head and Marvel</w:t>
      </w:r>
      <w:bookmarkEnd w:id="1007"/>
      <w:bookmarkEnd w:id="1014"/>
    </w:p>
    <w:p w:rsidR="003F34C8" w:rsidRPr="00563AB3" w:rsidRDefault="006F75B6" w:rsidP="00C66286">
      <w:pPr>
        <w:spacing w:after="0" w:line="360" w:lineRule="auto"/>
        <w:jc w:val="both"/>
        <w:rPr>
          <w:ins w:id="1015" w:author="Likhita Sanapa Prabhakar" w:date="2017-09-08T02:31:00Z"/>
          <w:rStyle w:val="Hyperlink"/>
          <w:rFonts w:ascii="Times New Roman" w:hAnsi="Times New Roman" w:cs="Times New Roman"/>
          <w:noProof/>
          <w:color w:val="auto"/>
          <w:sz w:val="24"/>
          <w:szCs w:val="24"/>
          <w:u w:val="none"/>
        </w:rPr>
      </w:pPr>
      <w:r w:rsidRPr="00563AB3">
        <w:rPr>
          <w:rFonts w:ascii="Times New Roman" w:hAnsi="Times New Roman" w:cs="Times New Roman"/>
          <w:sz w:val="24"/>
          <w:szCs w:val="24"/>
          <w:rPrChange w:id="1016" w:author="Likhita Sanapa Prabhakar" w:date="2017-09-08T03:39:00Z">
            <w:rPr>
              <w:rFonts w:ascii="Times New Roman" w:hAnsi="Times New Roman" w:cs="Times New Roman"/>
              <w:color w:val="0563C1" w:themeColor="hyperlink"/>
              <w:sz w:val="24"/>
              <w:szCs w:val="24"/>
              <w:u w:val="single"/>
            </w:rPr>
          </w:rPrChange>
        </w:rPr>
        <w:t xml:space="preserve">Elasticsearch Head home page can be accessed through </w:t>
      </w:r>
      <w:r w:rsidR="00B923ED" w:rsidRPr="00563AB3">
        <w:rPr>
          <w:rFonts w:ascii="Times New Roman" w:hAnsi="Times New Roman" w:cs="Times New Roman"/>
          <w:sz w:val="24"/>
          <w:szCs w:val="24"/>
          <w:rPrChange w:id="1017" w:author="Likhita Sanapa Prabhakar" w:date="2017-09-08T03:39:00Z">
            <w:rPr/>
          </w:rPrChange>
        </w:rPr>
        <w:fldChar w:fldCharType="begin"/>
      </w:r>
      <w:r w:rsidR="00B923ED" w:rsidRPr="00563AB3">
        <w:rPr>
          <w:rFonts w:ascii="Times New Roman" w:hAnsi="Times New Roman" w:cs="Times New Roman"/>
          <w:sz w:val="24"/>
          <w:szCs w:val="24"/>
          <w:rPrChange w:id="1018" w:author="Likhita Sanapa Prabhakar" w:date="2017-09-08T03:39:00Z">
            <w:rPr/>
          </w:rPrChange>
        </w:rPr>
        <w:instrText xml:space="preserve"> HYPERLINK "http://localhost:9200/_plugin/head" </w:instrText>
      </w:r>
      <w:r w:rsidR="00B923ED" w:rsidRPr="00563AB3">
        <w:rPr>
          <w:rFonts w:ascii="Times New Roman" w:hAnsi="Times New Roman" w:cs="Times New Roman"/>
          <w:sz w:val="24"/>
          <w:szCs w:val="24"/>
          <w:rPrChange w:id="1019" w:author="Likhita Sanapa Prabhakar" w:date="2017-09-08T03:39:00Z">
            <w:rPr>
              <w:rStyle w:val="Hyperlink"/>
              <w:rFonts w:ascii="Times New Roman" w:hAnsi="Times New Roman" w:cs="Times New Roman"/>
              <w:color w:val="auto"/>
              <w:sz w:val="24"/>
              <w:szCs w:val="24"/>
            </w:rPr>
          </w:rPrChange>
        </w:rPr>
        <w:fldChar w:fldCharType="separate"/>
      </w:r>
      <w:r w:rsidRPr="00563AB3">
        <w:rPr>
          <w:rStyle w:val="Hyperlink"/>
          <w:rFonts w:ascii="Times New Roman" w:hAnsi="Times New Roman" w:cs="Times New Roman"/>
          <w:color w:val="auto"/>
          <w:sz w:val="24"/>
          <w:szCs w:val="24"/>
        </w:rPr>
        <w:t>http://localhost:9200/_plugin/head</w:t>
      </w:r>
      <w:r w:rsidR="00B923ED" w:rsidRPr="00563AB3">
        <w:rPr>
          <w:rStyle w:val="Hyperlink"/>
          <w:rFonts w:ascii="Times New Roman" w:hAnsi="Times New Roman" w:cs="Times New Roman"/>
          <w:color w:val="auto"/>
          <w:sz w:val="24"/>
          <w:szCs w:val="24"/>
          <w:rPrChange w:id="1020" w:author="Likhita Sanapa Prabhakar" w:date="2017-09-08T03:39:00Z">
            <w:rPr>
              <w:rStyle w:val="Hyperlink"/>
              <w:rFonts w:ascii="Times New Roman" w:hAnsi="Times New Roman" w:cs="Times New Roman"/>
              <w:color w:val="auto"/>
              <w:sz w:val="24"/>
              <w:szCs w:val="24"/>
            </w:rPr>
          </w:rPrChange>
        </w:rPr>
        <w:fldChar w:fldCharType="end"/>
      </w:r>
      <w:r w:rsidRPr="00563AB3">
        <w:rPr>
          <w:rStyle w:val="Hyperlink"/>
          <w:rFonts w:ascii="Times New Roman" w:hAnsi="Times New Roman" w:cs="Times New Roman"/>
          <w:color w:val="auto"/>
          <w:sz w:val="24"/>
          <w:szCs w:val="24"/>
        </w:rPr>
        <w:t>.</w:t>
      </w:r>
    </w:p>
    <w:p w:rsidR="009A220D" w:rsidRDefault="003F34C8">
      <w:pPr>
        <w:spacing w:after="0" w:line="360" w:lineRule="auto"/>
        <w:jc w:val="center"/>
        <w:rPr>
          <w:rStyle w:val="Hyperlink"/>
          <w:rFonts w:ascii="Times New Roman" w:hAnsi="Times New Roman" w:cs="Times New Roman"/>
          <w:color w:val="auto"/>
          <w:sz w:val="24"/>
          <w:szCs w:val="24"/>
        </w:rPr>
        <w:pPrChange w:id="1021" w:author="Likhita Sanapa Prabhakar" w:date="2017-09-08T02:31:00Z">
          <w:pPr>
            <w:spacing w:after="0" w:line="360" w:lineRule="auto"/>
            <w:jc w:val="both"/>
          </w:pPr>
        </w:pPrChange>
      </w:pPr>
      <w:moveToRangeStart w:id="1022" w:author="Likhita Sanapa Prabhakar" w:date="2017-09-08T02:31:00Z" w:name="move492601205"/>
      <w:moveTo w:id="1023" w:author="Likhita Sanapa Prabhakar" w:date="2017-09-08T02:31:00Z">
        <w:r>
          <w:rPr>
            <w:rStyle w:val="Hyperlink"/>
            <w:rFonts w:ascii="Times New Roman" w:hAnsi="Times New Roman" w:cs="Times New Roman"/>
            <w:noProof/>
            <w:color w:val="auto"/>
            <w:sz w:val="24"/>
            <w:szCs w:val="24"/>
            <w:u w:val="none"/>
          </w:rPr>
          <w:drawing>
            <wp:inline distT="0" distB="0" distL="0" distR="0" wp14:anchorId="094557D6" wp14:editId="44477187">
              <wp:extent cx="5566915" cy="15621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1" r="150" b="60389"/>
                      <a:stretch/>
                    </pic:blipFill>
                    <pic:spPr bwMode="auto">
                      <a:xfrm>
                        <a:off x="0" y="0"/>
                        <a:ext cx="5615095" cy="1575620"/>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1022"/>
    </w:p>
    <w:p w:rsidR="003D0D7B" w:rsidRDefault="003D0D7B" w:rsidP="003D0D7B">
      <w:pPr>
        <w:keepNext/>
        <w:spacing w:after="0" w:line="360" w:lineRule="auto"/>
        <w:jc w:val="both"/>
      </w:pPr>
      <w:moveFromRangeStart w:id="1024" w:author="Likhita Sanapa Prabhakar" w:date="2017-09-08T02:31:00Z" w:name="move492601205"/>
      <w:moveFrom w:id="1025" w:author="Likhita Sanapa Prabhakar" w:date="2017-09-08T02:31:00Z">
        <w:r w:rsidDel="003F34C8">
          <w:rPr>
            <w:rStyle w:val="Hyperlink"/>
            <w:rFonts w:ascii="Times New Roman" w:hAnsi="Times New Roman" w:cs="Times New Roman"/>
            <w:noProof/>
            <w:color w:val="auto"/>
            <w:sz w:val="24"/>
            <w:szCs w:val="24"/>
            <w:u w:val="none"/>
          </w:rPr>
          <w:drawing>
            <wp:inline distT="0" distB="0" distL="0" distR="0" wp14:anchorId="245DD7CC">
              <wp:extent cx="6324600" cy="1885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a:extLst>
                          <a:ext uri="{28A0092B-C50C-407E-A947-70E740481C1C}">
                            <a14:useLocalDpi xmlns:a14="http://schemas.microsoft.com/office/drawing/2010/main" val="0"/>
                          </a:ext>
                        </a:extLst>
                      </a:blip>
                      <a:srcRect l="1" r="150" b="60389"/>
                      <a:stretch/>
                    </pic:blipFill>
                    <pic:spPr bwMode="auto">
                      <a:xfrm>
                        <a:off x="0" y="0"/>
                        <a:ext cx="6324600" cy="1885950"/>
                      </a:xfrm>
                      <a:prstGeom prst="rect">
                        <a:avLst/>
                      </a:prstGeom>
                      <a:noFill/>
                      <a:ln>
                        <a:noFill/>
                      </a:ln>
                      <a:extLst>
                        <a:ext uri="{53640926-AAD7-44D8-BBD7-CCE9431645EC}">
                          <a14:shadowObscured xmlns:a14="http://schemas.microsoft.com/office/drawing/2010/main"/>
                        </a:ext>
                      </a:extLst>
                    </pic:spPr>
                  </pic:pic>
                </a:graphicData>
              </a:graphic>
            </wp:inline>
          </w:drawing>
        </w:r>
      </w:moveFrom>
      <w:moveFromRangeEnd w:id="1024"/>
    </w:p>
    <w:p w:rsidR="00EF3DAA" w:rsidRDefault="003D0D7B">
      <w:pPr>
        <w:pStyle w:val="Caption"/>
        <w:rPr>
          <w:rStyle w:val="Hyperlink"/>
          <w:rFonts w:asciiTheme="minorHAnsi" w:hAnsiTheme="minorHAnsi" w:cs="Times New Roman"/>
          <w:iCs w:val="0"/>
          <w:color w:val="auto"/>
          <w:sz w:val="24"/>
          <w:szCs w:val="24"/>
          <w:u w:val="none"/>
        </w:rPr>
        <w:pPrChange w:id="1026" w:author="Likhita Sanapa Prabhakar" w:date="2017-09-08T02:16:00Z">
          <w:pPr>
            <w:pStyle w:val="Caption"/>
            <w:jc w:val="both"/>
          </w:pPr>
        </w:pPrChange>
      </w:pPr>
      <w:bookmarkStart w:id="1027" w:name="_Toc492600437"/>
      <w:r>
        <w:t xml:space="preserve">Figure </w:t>
      </w:r>
      <w:fldSimple w:instr=" STYLEREF 1 \s ">
        <w:r w:rsidR="00B433EE">
          <w:rPr>
            <w:noProof/>
          </w:rPr>
          <w:t>2</w:t>
        </w:r>
      </w:fldSimple>
      <w:r w:rsidR="00B433EE">
        <w:noBreakHyphen/>
      </w:r>
      <w:fldSimple w:instr=" SEQ Figure \* ARABIC \s 1 ">
        <w:r w:rsidR="00B433EE">
          <w:rPr>
            <w:noProof/>
          </w:rPr>
          <w:t>22</w:t>
        </w:r>
      </w:fldSimple>
      <w:r>
        <w:t xml:space="preserve">: </w:t>
      </w:r>
      <w:r w:rsidRPr="00A215AC">
        <w:t>Home Page of Head Plugin</w:t>
      </w:r>
      <w:bookmarkEnd w:id="1027"/>
    </w:p>
    <w:p w:rsidR="009A220D" w:rsidRPr="009A220D" w:rsidDel="00563AB3" w:rsidRDefault="009A220D" w:rsidP="0095502D">
      <w:pPr>
        <w:spacing w:before="120" w:after="0" w:line="360" w:lineRule="auto"/>
        <w:jc w:val="both"/>
        <w:rPr>
          <w:del w:id="1028" w:author="Likhita Sanapa Prabhakar" w:date="2017-09-08T03:39:00Z"/>
          <w:rFonts w:ascii="Times New Roman" w:hAnsi="Times New Roman" w:cs="Times New Roman"/>
          <w:sz w:val="24"/>
          <w:szCs w:val="24"/>
          <w:u w:val="single"/>
        </w:rPr>
      </w:pPr>
      <w:r w:rsidRPr="009A220D">
        <w:rPr>
          <w:rStyle w:val="Hyperlink"/>
          <w:rFonts w:ascii="Times New Roman" w:hAnsi="Times New Roman" w:cs="Times New Roman"/>
          <w:color w:val="auto"/>
          <w:sz w:val="24"/>
          <w:szCs w:val="24"/>
          <w:u w:val="none"/>
        </w:rPr>
        <w:lastRenderedPageBreak/>
        <w:t xml:space="preserve">In the </w:t>
      </w:r>
      <w:r w:rsidRPr="00966C74">
        <w:rPr>
          <w:rFonts w:ascii="Times New Roman" w:hAnsi="Times New Roman" w:cs="Times New Roman"/>
          <w:noProof/>
          <w:sz w:val="24"/>
          <w:szCs w:val="24"/>
        </w:rPr>
        <w:t>Head plugin we can see the eshadoop index for the WordCount program that we ran. This exactly matches with the number of documents metric that MapReduce job had produced as output. These details on Head can be seen on the Browser tab.</w:t>
      </w:r>
      <w:ins w:id="1029" w:author="Likhita Sanapa Prabhakar" w:date="2017-09-08T03:39:00Z">
        <w:r w:rsidR="00563AB3">
          <w:rPr>
            <w:rFonts w:ascii="Times New Roman" w:hAnsi="Times New Roman" w:cs="Times New Roman"/>
            <w:sz w:val="24"/>
            <w:szCs w:val="24"/>
          </w:rPr>
          <w:t xml:space="preserve"> </w:t>
        </w:r>
      </w:ins>
    </w:p>
    <w:p w:rsidR="009A220D" w:rsidRPr="00C17471" w:rsidDel="00C17471" w:rsidRDefault="009A220D" w:rsidP="000B5336">
      <w:pPr>
        <w:spacing w:before="200" w:after="0" w:line="360" w:lineRule="auto"/>
        <w:jc w:val="both"/>
        <w:rPr>
          <w:del w:id="1030" w:author="Likhita Sanapa Prabhakar" w:date="2017-09-08T02:32:00Z"/>
          <w:rFonts w:ascii="Times New Roman" w:hAnsi="Times New Roman" w:cs="Times New Roman"/>
          <w:sz w:val="24"/>
          <w:szCs w:val="24"/>
        </w:rPr>
      </w:pPr>
      <w:r w:rsidRPr="00C17471">
        <w:rPr>
          <w:rFonts w:ascii="Times New Roman" w:hAnsi="Times New Roman" w:cs="Times New Roman"/>
          <w:sz w:val="24"/>
          <w:szCs w:val="24"/>
        </w:rPr>
        <w:t>Marvel is used as a monitoring interface for real-time analysis, it is a visualization tool for ES-Hadoop which is built on top of Kibana.</w:t>
      </w:r>
      <w:ins w:id="1031" w:author="Likhita Sanapa Prabhakar" w:date="2017-09-08T02:32:00Z">
        <w:r w:rsidR="00C17471" w:rsidRPr="00C17471">
          <w:rPr>
            <w:rFonts w:ascii="Times New Roman" w:hAnsi="Times New Roman" w:cs="Times New Roman"/>
            <w:sz w:val="24"/>
            <w:szCs w:val="24"/>
          </w:rPr>
          <w:t xml:space="preserve"> </w:t>
        </w:r>
      </w:ins>
      <w:del w:id="1032" w:author="Likhita Sanapa Prabhakar" w:date="2017-09-08T02:32:00Z">
        <w:r w:rsidRPr="00C17471" w:rsidDel="00C17471">
          <w:rPr>
            <w:rFonts w:ascii="Times New Roman" w:hAnsi="Times New Roman" w:cs="Times New Roman"/>
            <w:sz w:val="24"/>
            <w:szCs w:val="24"/>
          </w:rPr>
          <w:delText xml:space="preserve"> </w:delText>
        </w:r>
      </w:del>
    </w:p>
    <w:p w:rsidR="009A220D" w:rsidRPr="00C17471" w:rsidDel="00C17471" w:rsidRDefault="009A220D" w:rsidP="009A220D">
      <w:pPr>
        <w:spacing w:after="0" w:line="360" w:lineRule="auto"/>
        <w:jc w:val="both"/>
        <w:rPr>
          <w:del w:id="1033" w:author="Likhita Sanapa Prabhakar" w:date="2017-09-08T02:32:00Z"/>
          <w:rFonts w:ascii="Times New Roman" w:hAnsi="Times New Roman" w:cs="Times New Roman"/>
          <w:sz w:val="24"/>
          <w:szCs w:val="24"/>
        </w:rPr>
      </w:pPr>
    </w:p>
    <w:p w:rsidR="009A220D" w:rsidRPr="00C17471" w:rsidDel="00C17471" w:rsidRDefault="009A220D" w:rsidP="009A220D">
      <w:pPr>
        <w:spacing w:after="0" w:line="360" w:lineRule="auto"/>
        <w:jc w:val="both"/>
        <w:rPr>
          <w:del w:id="1034" w:author="Likhita Sanapa Prabhakar" w:date="2017-09-08T02:32:00Z"/>
          <w:rFonts w:ascii="Times New Roman" w:hAnsi="Times New Roman" w:cs="Times New Roman"/>
          <w:sz w:val="24"/>
          <w:szCs w:val="24"/>
        </w:rPr>
      </w:pPr>
    </w:p>
    <w:p w:rsidR="009A220D" w:rsidRPr="00C17471" w:rsidDel="00C17471" w:rsidRDefault="009A220D" w:rsidP="009A220D">
      <w:pPr>
        <w:spacing w:after="0" w:line="360" w:lineRule="auto"/>
        <w:jc w:val="both"/>
        <w:rPr>
          <w:del w:id="1035" w:author="Likhita Sanapa Prabhakar" w:date="2017-09-08T02:32:00Z"/>
          <w:rFonts w:ascii="Times New Roman" w:hAnsi="Times New Roman" w:cs="Times New Roman"/>
          <w:sz w:val="24"/>
          <w:szCs w:val="24"/>
        </w:rPr>
      </w:pPr>
    </w:p>
    <w:p w:rsidR="009A220D" w:rsidRPr="00C17471" w:rsidDel="00C17471" w:rsidRDefault="009A220D" w:rsidP="009A220D">
      <w:pPr>
        <w:spacing w:after="0" w:line="360" w:lineRule="auto"/>
        <w:jc w:val="both"/>
        <w:rPr>
          <w:del w:id="1036" w:author="Likhita Sanapa Prabhakar" w:date="2017-09-08T02:32:00Z"/>
          <w:rFonts w:ascii="Times New Roman" w:hAnsi="Times New Roman" w:cs="Times New Roman"/>
          <w:sz w:val="24"/>
          <w:szCs w:val="24"/>
        </w:rPr>
      </w:pPr>
    </w:p>
    <w:p w:rsidR="009A220D" w:rsidRDefault="009A220D">
      <w:pPr>
        <w:spacing w:before="120" w:after="0" w:line="360" w:lineRule="auto"/>
        <w:jc w:val="both"/>
        <w:rPr>
          <w:rStyle w:val="Hyperlink"/>
          <w:rFonts w:ascii="Times New Roman" w:hAnsi="Times New Roman" w:cs="Times New Roman"/>
          <w:color w:val="auto"/>
          <w:sz w:val="24"/>
          <w:szCs w:val="24"/>
        </w:rPr>
        <w:pPrChange w:id="1037" w:author="Likhita Sanapa Prabhakar" w:date="2017-09-08T03:39:00Z">
          <w:pPr>
            <w:spacing w:after="0" w:line="360" w:lineRule="auto"/>
            <w:jc w:val="both"/>
          </w:pPr>
        </w:pPrChange>
      </w:pPr>
      <w:r w:rsidRPr="00C17471">
        <w:rPr>
          <w:rFonts w:ascii="Times New Roman" w:hAnsi="Times New Roman" w:cs="Times New Roman"/>
          <w:sz w:val="24"/>
          <w:szCs w:val="24"/>
        </w:rPr>
        <w:t xml:space="preserve">Marvel can be accessed using </w:t>
      </w:r>
      <w:r w:rsidR="00B923ED" w:rsidRPr="00C17471">
        <w:rPr>
          <w:rFonts w:ascii="Times New Roman" w:hAnsi="Times New Roman" w:cs="Times New Roman"/>
          <w:sz w:val="24"/>
          <w:szCs w:val="24"/>
          <w:rPrChange w:id="1038" w:author="Likhita Sanapa Prabhakar" w:date="2017-09-08T02:32:00Z">
            <w:rPr/>
          </w:rPrChange>
        </w:rPr>
        <w:fldChar w:fldCharType="begin"/>
      </w:r>
      <w:r w:rsidR="00B923ED" w:rsidRPr="00C17471">
        <w:rPr>
          <w:rFonts w:ascii="Times New Roman" w:hAnsi="Times New Roman" w:cs="Times New Roman"/>
          <w:sz w:val="24"/>
          <w:szCs w:val="24"/>
          <w:rPrChange w:id="1039" w:author="Likhita Sanapa Prabhakar" w:date="2017-09-08T02:32:00Z">
            <w:rPr/>
          </w:rPrChange>
        </w:rPr>
        <w:instrText xml:space="preserve"> HYPERLINK "http://localhost:9200/_plugin/marvel/" </w:instrText>
      </w:r>
      <w:r w:rsidR="00B923ED" w:rsidRPr="00C17471">
        <w:rPr>
          <w:rFonts w:ascii="Times New Roman" w:hAnsi="Times New Roman" w:cs="Times New Roman"/>
          <w:sz w:val="24"/>
          <w:szCs w:val="24"/>
          <w:rPrChange w:id="1040" w:author="Likhita Sanapa Prabhakar" w:date="2017-09-08T02:32:00Z">
            <w:rPr>
              <w:rStyle w:val="Hyperlink"/>
              <w:rFonts w:ascii="Times New Roman" w:hAnsi="Times New Roman" w:cs="Times New Roman"/>
              <w:color w:val="auto"/>
              <w:sz w:val="24"/>
              <w:szCs w:val="24"/>
            </w:rPr>
          </w:rPrChange>
        </w:rPr>
        <w:fldChar w:fldCharType="separate"/>
      </w:r>
      <w:r w:rsidRPr="00C17471">
        <w:rPr>
          <w:rStyle w:val="Hyperlink"/>
          <w:rFonts w:ascii="Times New Roman" w:hAnsi="Times New Roman" w:cs="Times New Roman"/>
          <w:color w:val="auto"/>
          <w:sz w:val="24"/>
          <w:szCs w:val="24"/>
        </w:rPr>
        <w:t>http://localhost:9200/_plugin/marvel/</w:t>
      </w:r>
      <w:r w:rsidR="00B923ED" w:rsidRPr="00C17471">
        <w:rPr>
          <w:rStyle w:val="Hyperlink"/>
          <w:rFonts w:ascii="Times New Roman" w:hAnsi="Times New Roman" w:cs="Times New Roman"/>
          <w:color w:val="auto"/>
          <w:sz w:val="24"/>
          <w:szCs w:val="24"/>
          <w:rPrChange w:id="1041" w:author="Likhita Sanapa Prabhakar" w:date="2017-09-08T02:32:00Z">
            <w:rPr>
              <w:rStyle w:val="Hyperlink"/>
              <w:rFonts w:ascii="Times New Roman" w:hAnsi="Times New Roman" w:cs="Times New Roman"/>
              <w:color w:val="auto"/>
              <w:sz w:val="24"/>
              <w:szCs w:val="24"/>
            </w:rPr>
          </w:rPrChange>
        </w:rPr>
        <w:fldChar w:fldCharType="end"/>
      </w:r>
      <w:r w:rsidRPr="00C17471">
        <w:rPr>
          <w:rStyle w:val="Hyperlink"/>
          <w:rFonts w:ascii="Times New Roman" w:hAnsi="Times New Roman" w:cs="Times New Roman"/>
          <w:color w:val="auto"/>
          <w:sz w:val="24"/>
          <w:szCs w:val="24"/>
        </w:rPr>
        <w:t>.</w:t>
      </w:r>
    </w:p>
    <w:p w:rsidR="003D0D7B" w:rsidRDefault="003D0D7B">
      <w:pPr>
        <w:keepNext/>
        <w:spacing w:after="0" w:line="360" w:lineRule="auto"/>
        <w:jc w:val="center"/>
        <w:pPrChange w:id="1042" w:author="Likhita Sanapa Prabhakar" w:date="2017-09-08T02:33:00Z">
          <w:pPr>
            <w:keepNext/>
            <w:spacing w:after="0" w:line="360" w:lineRule="auto"/>
            <w:jc w:val="both"/>
          </w:pPr>
        </w:pPrChange>
      </w:pPr>
      <w:r>
        <w:rPr>
          <w:rFonts w:ascii="Times New Roman" w:hAnsi="Times New Roman" w:cs="Times New Roman"/>
          <w:noProof/>
          <w:sz w:val="24"/>
          <w:szCs w:val="24"/>
        </w:rPr>
        <w:drawing>
          <wp:inline distT="0" distB="0" distL="0" distR="0" wp14:anchorId="571CA1FE">
            <wp:extent cx="5181600" cy="3894901"/>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9149" cy="3900576"/>
                    </a:xfrm>
                    <a:prstGeom prst="rect">
                      <a:avLst/>
                    </a:prstGeom>
                    <a:noFill/>
                  </pic:spPr>
                </pic:pic>
              </a:graphicData>
            </a:graphic>
          </wp:inline>
        </w:drawing>
      </w:r>
    </w:p>
    <w:p w:rsidR="003D0D7B" w:rsidRDefault="003D0D7B">
      <w:pPr>
        <w:pStyle w:val="Caption"/>
        <w:rPr>
          <w:rFonts w:cs="Times New Roman"/>
          <w:sz w:val="24"/>
          <w:szCs w:val="24"/>
        </w:rPr>
        <w:pPrChange w:id="1043" w:author="Likhita Sanapa Prabhakar" w:date="2017-09-08T02:16:00Z">
          <w:pPr>
            <w:pStyle w:val="Caption"/>
            <w:jc w:val="both"/>
          </w:pPr>
        </w:pPrChange>
      </w:pPr>
      <w:bookmarkStart w:id="1044" w:name="_Toc492600438"/>
      <w:r>
        <w:t xml:space="preserve">Figure </w:t>
      </w:r>
      <w:fldSimple w:instr=" STYLEREF 1 \s ">
        <w:r w:rsidR="00B433EE">
          <w:rPr>
            <w:noProof/>
          </w:rPr>
          <w:t>2</w:t>
        </w:r>
      </w:fldSimple>
      <w:r w:rsidR="00B433EE">
        <w:noBreakHyphen/>
      </w:r>
      <w:fldSimple w:instr=" SEQ Figure \* ARABIC \s 1 ">
        <w:r w:rsidR="00B433EE">
          <w:rPr>
            <w:noProof/>
          </w:rPr>
          <w:t>23</w:t>
        </w:r>
      </w:fldSimple>
      <w:r>
        <w:t xml:space="preserve">: </w:t>
      </w:r>
      <w:r w:rsidRPr="001A570A">
        <w:t>Marvel Dashboard</w:t>
      </w:r>
      <w:bookmarkEnd w:id="1044"/>
    </w:p>
    <w:p w:rsidR="009A220D" w:rsidRPr="00563AB3" w:rsidRDefault="00CF4E53" w:rsidP="000B5336">
      <w:pPr>
        <w:spacing w:before="120" w:after="0" w:line="360" w:lineRule="auto"/>
        <w:jc w:val="both"/>
        <w:rPr>
          <w:rFonts w:ascii="Times New Roman" w:hAnsi="Times New Roman" w:cs="Times New Roman"/>
          <w:sz w:val="24"/>
          <w:szCs w:val="24"/>
        </w:rPr>
      </w:pPr>
      <w:r w:rsidRPr="00563AB3">
        <w:rPr>
          <w:rFonts w:ascii="Times New Roman" w:hAnsi="Times New Roman" w:cs="Times New Roman"/>
          <w:sz w:val="24"/>
          <w:szCs w:val="24"/>
        </w:rPr>
        <w:t xml:space="preserve">Marvel provides a plugin named </w:t>
      </w:r>
      <w:r w:rsidR="00B245F3" w:rsidRPr="00563AB3">
        <w:rPr>
          <w:rFonts w:ascii="Times New Roman" w:hAnsi="Times New Roman" w:cs="Times New Roman"/>
          <w:sz w:val="24"/>
          <w:szCs w:val="24"/>
        </w:rPr>
        <w:t>S</w:t>
      </w:r>
      <w:r w:rsidRPr="00563AB3">
        <w:rPr>
          <w:rFonts w:ascii="Times New Roman" w:hAnsi="Times New Roman" w:cs="Times New Roman"/>
          <w:sz w:val="24"/>
          <w:szCs w:val="24"/>
        </w:rPr>
        <w:t xml:space="preserve">ense which is a REST API client for ES-Hadoop server. It </w:t>
      </w:r>
      <w:r w:rsidR="005E1DB5" w:rsidRPr="00563AB3">
        <w:rPr>
          <w:rFonts w:ascii="Times New Roman" w:hAnsi="Times New Roman" w:cs="Times New Roman"/>
          <w:sz w:val="24"/>
          <w:szCs w:val="24"/>
        </w:rPr>
        <w:t xml:space="preserve">delivers auto suggestions which </w:t>
      </w:r>
      <w:r w:rsidR="00B245F3" w:rsidRPr="00563AB3">
        <w:rPr>
          <w:rFonts w:ascii="Times New Roman" w:hAnsi="Times New Roman" w:cs="Times New Roman"/>
          <w:sz w:val="24"/>
          <w:szCs w:val="24"/>
        </w:rPr>
        <w:t>relieves us f</w:t>
      </w:r>
      <w:r w:rsidRPr="00563AB3">
        <w:rPr>
          <w:rFonts w:ascii="Times New Roman" w:hAnsi="Times New Roman" w:cs="Times New Roman"/>
          <w:sz w:val="24"/>
          <w:szCs w:val="24"/>
        </w:rPr>
        <w:t>r</w:t>
      </w:r>
      <w:r w:rsidR="00B245F3" w:rsidRPr="00563AB3">
        <w:rPr>
          <w:rFonts w:ascii="Times New Roman" w:hAnsi="Times New Roman" w:cs="Times New Roman"/>
          <w:sz w:val="24"/>
          <w:szCs w:val="24"/>
        </w:rPr>
        <w:t>o</w:t>
      </w:r>
      <w:r w:rsidRPr="00563AB3">
        <w:rPr>
          <w:rFonts w:ascii="Times New Roman" w:hAnsi="Times New Roman" w:cs="Times New Roman"/>
          <w:sz w:val="24"/>
          <w:szCs w:val="24"/>
        </w:rPr>
        <w:t>m memorizing</w:t>
      </w:r>
      <w:r w:rsidR="005E1DB5" w:rsidRPr="00563AB3">
        <w:rPr>
          <w:rFonts w:ascii="Times New Roman" w:hAnsi="Times New Roman" w:cs="Times New Roman"/>
          <w:sz w:val="24"/>
          <w:szCs w:val="24"/>
        </w:rPr>
        <w:t xml:space="preserve"> ES-Hadoop query syntaxes. The Sense UI can be accessed through </w:t>
      </w:r>
      <w:r w:rsidR="00B923ED" w:rsidRPr="00563AB3">
        <w:rPr>
          <w:rFonts w:ascii="Times New Roman" w:hAnsi="Times New Roman" w:cs="Times New Roman"/>
          <w:sz w:val="24"/>
          <w:szCs w:val="24"/>
          <w:rPrChange w:id="1045" w:author="Likhita Sanapa Prabhakar" w:date="2017-09-08T03:38:00Z">
            <w:rPr/>
          </w:rPrChange>
        </w:rPr>
        <w:fldChar w:fldCharType="begin"/>
      </w:r>
      <w:r w:rsidR="00B923ED" w:rsidRPr="00563AB3">
        <w:rPr>
          <w:rFonts w:ascii="Times New Roman" w:hAnsi="Times New Roman" w:cs="Times New Roman"/>
          <w:sz w:val="24"/>
          <w:szCs w:val="24"/>
          <w:rPrChange w:id="1046" w:author="Likhita Sanapa Prabhakar" w:date="2017-09-08T03:38:00Z">
            <w:rPr/>
          </w:rPrChange>
        </w:rPr>
        <w:instrText xml:space="preserve"> HYPERLINK "http://localhost:9200/_plugin/marvel/sense/index.html" </w:instrText>
      </w:r>
      <w:r w:rsidR="00B923ED" w:rsidRPr="00563AB3">
        <w:rPr>
          <w:rFonts w:ascii="Times New Roman" w:hAnsi="Times New Roman" w:cs="Times New Roman"/>
          <w:sz w:val="24"/>
          <w:szCs w:val="24"/>
          <w:rPrChange w:id="1047" w:author="Likhita Sanapa Prabhakar" w:date="2017-09-08T03:38:00Z">
            <w:rPr>
              <w:rStyle w:val="Hyperlink"/>
              <w:rFonts w:ascii="Times New Roman" w:hAnsi="Times New Roman" w:cs="Times New Roman"/>
              <w:color w:val="auto"/>
              <w:sz w:val="24"/>
              <w:szCs w:val="24"/>
            </w:rPr>
          </w:rPrChange>
        </w:rPr>
        <w:fldChar w:fldCharType="separate"/>
      </w:r>
      <w:r w:rsidR="005E1DB5" w:rsidRPr="00563AB3">
        <w:rPr>
          <w:rStyle w:val="Hyperlink"/>
          <w:rFonts w:ascii="Times New Roman" w:hAnsi="Times New Roman" w:cs="Times New Roman"/>
          <w:color w:val="auto"/>
          <w:sz w:val="24"/>
          <w:szCs w:val="24"/>
        </w:rPr>
        <w:t>http://localhost:9200/_plugin/marvel/sense/index.html</w:t>
      </w:r>
      <w:r w:rsidR="00B923ED" w:rsidRPr="00563AB3">
        <w:rPr>
          <w:rStyle w:val="Hyperlink"/>
          <w:rFonts w:ascii="Times New Roman" w:hAnsi="Times New Roman" w:cs="Times New Roman"/>
          <w:color w:val="auto"/>
          <w:sz w:val="24"/>
          <w:szCs w:val="24"/>
          <w:rPrChange w:id="1048" w:author="Likhita Sanapa Prabhakar" w:date="2017-09-08T03:38:00Z">
            <w:rPr>
              <w:rStyle w:val="Hyperlink"/>
              <w:rFonts w:ascii="Times New Roman" w:hAnsi="Times New Roman" w:cs="Times New Roman"/>
              <w:color w:val="auto"/>
              <w:sz w:val="24"/>
              <w:szCs w:val="24"/>
            </w:rPr>
          </w:rPrChange>
        </w:rPr>
        <w:fldChar w:fldCharType="end"/>
      </w:r>
      <w:r w:rsidR="005E1DB5" w:rsidRPr="00563AB3">
        <w:rPr>
          <w:rFonts w:ascii="Times New Roman" w:hAnsi="Times New Roman" w:cs="Times New Roman"/>
          <w:sz w:val="24"/>
          <w:szCs w:val="24"/>
        </w:rPr>
        <w:t xml:space="preserve">. When we write a search query in the </w:t>
      </w:r>
      <w:r w:rsidR="00B245F3" w:rsidRPr="00563AB3">
        <w:rPr>
          <w:rFonts w:ascii="Times New Roman" w:hAnsi="Times New Roman" w:cs="Times New Roman"/>
          <w:sz w:val="24"/>
          <w:szCs w:val="24"/>
        </w:rPr>
        <w:t>S</w:t>
      </w:r>
      <w:r w:rsidR="005E1DB5" w:rsidRPr="00563AB3">
        <w:rPr>
          <w:rFonts w:ascii="Times New Roman" w:hAnsi="Times New Roman" w:cs="Times New Roman"/>
          <w:sz w:val="24"/>
          <w:szCs w:val="24"/>
        </w:rPr>
        <w:t xml:space="preserve">ense interface on the left-hand side, it displays the results on the right-hand side. This is very easy to work on and see the output on the same page. </w:t>
      </w:r>
    </w:p>
    <w:p w:rsidR="009A220D" w:rsidRDefault="009A220D" w:rsidP="00C66286">
      <w:pPr>
        <w:spacing w:after="0" w:line="360" w:lineRule="auto"/>
        <w:jc w:val="both"/>
        <w:rPr>
          <w:rFonts w:ascii="Times New Roman" w:hAnsi="Times New Roman" w:cs="Times New Roman"/>
          <w:sz w:val="24"/>
          <w:szCs w:val="24"/>
        </w:rPr>
      </w:pPr>
    </w:p>
    <w:p w:rsidR="009A220D" w:rsidRDefault="009A220D" w:rsidP="00C66286">
      <w:pPr>
        <w:spacing w:after="0" w:line="360" w:lineRule="auto"/>
        <w:jc w:val="both"/>
        <w:rPr>
          <w:rFonts w:ascii="Times New Roman" w:hAnsi="Times New Roman" w:cs="Times New Roman"/>
          <w:sz w:val="24"/>
          <w:szCs w:val="24"/>
        </w:rPr>
      </w:pPr>
    </w:p>
    <w:p w:rsidR="009A220D" w:rsidRDefault="009A220D" w:rsidP="00C66286">
      <w:pPr>
        <w:spacing w:after="0" w:line="360" w:lineRule="auto"/>
        <w:jc w:val="both"/>
        <w:rPr>
          <w:rFonts w:ascii="Times New Roman" w:hAnsi="Times New Roman" w:cs="Times New Roman"/>
          <w:sz w:val="24"/>
          <w:szCs w:val="24"/>
        </w:rPr>
      </w:pPr>
    </w:p>
    <w:p w:rsidR="000E1D5E" w:rsidRDefault="000E1D5E" w:rsidP="00C66286">
      <w:pPr>
        <w:spacing w:after="0" w:line="360" w:lineRule="auto"/>
        <w:jc w:val="both"/>
        <w:rPr>
          <w:ins w:id="1049" w:author="Likhita Sanapa Prabhakar" w:date="2017-09-11T19:54:00Z"/>
          <w:rFonts w:ascii="Times New Roman" w:hAnsi="Times New Roman" w:cs="Times New Roman"/>
          <w:sz w:val="24"/>
          <w:szCs w:val="24"/>
        </w:rPr>
      </w:pPr>
    </w:p>
    <w:p w:rsidR="000E1D5E" w:rsidRDefault="000E1D5E" w:rsidP="00C66286">
      <w:pPr>
        <w:spacing w:after="0" w:line="360" w:lineRule="auto"/>
        <w:jc w:val="both"/>
        <w:rPr>
          <w:ins w:id="1050" w:author="Likhita Sanapa Prabhakar" w:date="2017-09-11T19:54:00Z"/>
          <w:rFonts w:ascii="Times New Roman" w:hAnsi="Times New Roman" w:cs="Times New Roman"/>
          <w:sz w:val="24"/>
          <w:szCs w:val="24"/>
        </w:rPr>
      </w:pPr>
    </w:p>
    <w:p w:rsidR="00CF4E53" w:rsidRDefault="005E1DB5" w:rsidP="00C66286">
      <w:pPr>
        <w:spacing w:after="0" w:line="360" w:lineRule="auto"/>
        <w:jc w:val="both"/>
        <w:rPr>
          <w:rFonts w:ascii="Times New Roman" w:hAnsi="Times New Roman" w:cs="Times New Roman"/>
          <w:sz w:val="24"/>
          <w:szCs w:val="24"/>
        </w:rPr>
      </w:pPr>
      <w:bookmarkStart w:id="1051" w:name="_GoBack"/>
      <w:bookmarkEnd w:id="1051"/>
      <w:r w:rsidRPr="00C66286">
        <w:rPr>
          <w:rFonts w:ascii="Times New Roman" w:hAnsi="Times New Roman" w:cs="Times New Roman"/>
          <w:sz w:val="24"/>
          <w:szCs w:val="24"/>
        </w:rPr>
        <w:lastRenderedPageBreak/>
        <w:t xml:space="preserve">In the below </w:t>
      </w:r>
      <w:r w:rsidR="00B245F3">
        <w:rPr>
          <w:rFonts w:ascii="Times New Roman" w:hAnsi="Times New Roman" w:cs="Times New Roman"/>
          <w:sz w:val="24"/>
          <w:szCs w:val="24"/>
        </w:rPr>
        <w:t>S</w:t>
      </w:r>
      <w:r w:rsidRPr="00C66286">
        <w:rPr>
          <w:rFonts w:ascii="Times New Roman" w:hAnsi="Times New Roman" w:cs="Times New Roman"/>
          <w:sz w:val="24"/>
          <w:szCs w:val="24"/>
        </w:rPr>
        <w:t xml:space="preserve">ense screen, a search query is used to match all the documents indexed in </w:t>
      </w:r>
      <w:proofErr w:type="spellStart"/>
      <w:r w:rsidRPr="00C66286">
        <w:rPr>
          <w:rFonts w:ascii="Times New Roman" w:hAnsi="Times New Roman" w:cs="Times New Roman"/>
          <w:sz w:val="24"/>
          <w:szCs w:val="24"/>
        </w:rPr>
        <w:t>eshadoop</w:t>
      </w:r>
      <w:proofErr w:type="spellEnd"/>
      <w:r w:rsidRPr="00C66286">
        <w:rPr>
          <w:rFonts w:ascii="Times New Roman" w:hAnsi="Times New Roman" w:cs="Times New Roman"/>
          <w:sz w:val="24"/>
          <w:szCs w:val="24"/>
        </w:rPr>
        <w:t>.</w:t>
      </w:r>
    </w:p>
    <w:p w:rsidR="000969B7" w:rsidRDefault="000969B7">
      <w:pPr>
        <w:keepNext/>
        <w:spacing w:after="0" w:line="360" w:lineRule="auto"/>
        <w:jc w:val="center"/>
        <w:pPrChange w:id="1052" w:author="Likhita Sanapa Prabhakar" w:date="2017-09-08T02:33:00Z">
          <w:pPr>
            <w:keepNext/>
            <w:spacing w:after="0" w:line="360" w:lineRule="auto"/>
            <w:jc w:val="both"/>
          </w:pPr>
        </w:pPrChange>
      </w:pPr>
      <w:r>
        <w:rPr>
          <w:rFonts w:ascii="Times New Roman" w:hAnsi="Times New Roman" w:cs="Times New Roman"/>
          <w:noProof/>
          <w:color w:val="230DC3"/>
          <w:sz w:val="24"/>
          <w:szCs w:val="24"/>
        </w:rPr>
        <w:drawing>
          <wp:inline distT="0" distB="0" distL="0" distR="0" wp14:anchorId="634816C0">
            <wp:extent cx="6200651" cy="4660900"/>
            <wp:effectExtent l="0" t="0" r="0"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2901" cy="4662591"/>
                    </a:xfrm>
                    <a:prstGeom prst="rect">
                      <a:avLst/>
                    </a:prstGeom>
                    <a:noFill/>
                  </pic:spPr>
                </pic:pic>
              </a:graphicData>
            </a:graphic>
          </wp:inline>
        </w:drawing>
      </w:r>
    </w:p>
    <w:p w:rsidR="000969B7" w:rsidRPr="00C66286" w:rsidRDefault="000969B7">
      <w:pPr>
        <w:pStyle w:val="Caption"/>
        <w:rPr>
          <w:rFonts w:cs="Times New Roman"/>
          <w:color w:val="230DC3"/>
          <w:sz w:val="24"/>
          <w:szCs w:val="24"/>
        </w:rPr>
        <w:pPrChange w:id="1053" w:author="Likhita Sanapa Prabhakar" w:date="2017-09-08T02:16:00Z">
          <w:pPr>
            <w:pStyle w:val="Caption"/>
            <w:jc w:val="both"/>
          </w:pPr>
        </w:pPrChange>
      </w:pPr>
      <w:bookmarkStart w:id="1054" w:name="_Toc492600439"/>
      <w:r>
        <w:t xml:space="preserve">Figure </w:t>
      </w:r>
      <w:fldSimple w:instr=" STYLEREF 1 \s ">
        <w:r w:rsidR="00B433EE">
          <w:rPr>
            <w:noProof/>
          </w:rPr>
          <w:t>2</w:t>
        </w:r>
      </w:fldSimple>
      <w:r w:rsidR="00B433EE">
        <w:noBreakHyphen/>
      </w:r>
      <w:fldSimple w:instr=" SEQ Figure \* ARABIC \s 1 ">
        <w:r w:rsidR="00B433EE">
          <w:rPr>
            <w:noProof/>
          </w:rPr>
          <w:t>24</w:t>
        </w:r>
      </w:fldSimple>
      <w:r>
        <w:t xml:space="preserve">: </w:t>
      </w:r>
      <w:r w:rsidRPr="0051775D">
        <w:t>Marvel-Sense Dashboard</w:t>
      </w:r>
      <w:bookmarkEnd w:id="1054"/>
    </w:p>
    <w:p w:rsidR="005E1DB5" w:rsidRDefault="00107DA4" w:rsidP="00ED381C">
      <w:pPr>
        <w:spacing w:before="120" w:after="0" w:line="360" w:lineRule="auto"/>
        <w:jc w:val="both"/>
        <w:rPr>
          <w:rFonts w:ascii="Times New Roman" w:hAnsi="Times New Roman" w:cs="Times New Roman"/>
          <w:color w:val="230DC3"/>
          <w:sz w:val="24"/>
          <w:szCs w:val="24"/>
        </w:rPr>
      </w:pPr>
      <w:r>
        <w:rPr>
          <w:rFonts w:ascii="Times New Roman" w:hAnsi="Times New Roman" w:cs="Times New Roman"/>
          <w:sz w:val="24"/>
          <w:szCs w:val="24"/>
        </w:rPr>
        <w:t xml:space="preserve">Now we have the environment set up and operational to </w:t>
      </w:r>
      <w:r w:rsidR="005E1DB5" w:rsidRPr="005E1DB5">
        <w:rPr>
          <w:rFonts w:ascii="Times New Roman" w:hAnsi="Times New Roman" w:cs="Times New Roman"/>
          <w:sz w:val="24"/>
          <w:szCs w:val="24"/>
        </w:rPr>
        <w:t xml:space="preserve">use Elasticsearch </w:t>
      </w:r>
      <w:r>
        <w:rPr>
          <w:rFonts w:ascii="Times New Roman" w:hAnsi="Times New Roman" w:cs="Times New Roman"/>
          <w:sz w:val="24"/>
          <w:szCs w:val="24"/>
        </w:rPr>
        <w:t xml:space="preserve">on </w:t>
      </w:r>
      <w:r w:rsidR="005E1DB5" w:rsidRPr="005E1DB5">
        <w:rPr>
          <w:rFonts w:ascii="Times New Roman" w:hAnsi="Times New Roman" w:cs="Times New Roman"/>
          <w:sz w:val="24"/>
          <w:szCs w:val="24"/>
        </w:rPr>
        <w:t>Hadoop</w:t>
      </w:r>
      <w:r w:rsidR="007B3358">
        <w:rPr>
          <w:rFonts w:ascii="Times New Roman" w:hAnsi="Times New Roman" w:cs="Times New Roman"/>
          <w:sz w:val="24"/>
          <w:szCs w:val="24"/>
        </w:rPr>
        <w:t xml:space="preserve">, </w:t>
      </w:r>
      <w:r w:rsidR="005E1DB5" w:rsidRPr="005E1DB5">
        <w:rPr>
          <w:rFonts w:ascii="Times New Roman" w:hAnsi="Times New Roman" w:cs="Times New Roman"/>
          <w:sz w:val="24"/>
          <w:szCs w:val="24"/>
        </w:rPr>
        <w:t>to i</w:t>
      </w:r>
      <w:r w:rsidR="005E1DB5">
        <w:rPr>
          <w:rFonts w:ascii="Times New Roman" w:hAnsi="Times New Roman" w:cs="Times New Roman"/>
          <w:sz w:val="24"/>
          <w:szCs w:val="24"/>
        </w:rPr>
        <w:t xml:space="preserve">mport data </w:t>
      </w:r>
      <w:r>
        <w:rPr>
          <w:rFonts w:ascii="Times New Roman" w:hAnsi="Times New Roman" w:cs="Times New Roman"/>
          <w:sz w:val="24"/>
          <w:szCs w:val="24"/>
        </w:rPr>
        <w:t>in</w:t>
      </w:r>
      <w:r w:rsidR="005E1DB5">
        <w:rPr>
          <w:rFonts w:ascii="Times New Roman" w:hAnsi="Times New Roman" w:cs="Times New Roman"/>
          <w:sz w:val="24"/>
          <w:szCs w:val="24"/>
        </w:rPr>
        <w:t>to HDFS by using MapReduce classes</w:t>
      </w:r>
      <w:r w:rsidR="007B3358">
        <w:rPr>
          <w:rFonts w:ascii="Times New Roman" w:hAnsi="Times New Roman" w:cs="Times New Roman"/>
          <w:sz w:val="24"/>
          <w:szCs w:val="24"/>
        </w:rPr>
        <w:t>, and retrieve</w:t>
      </w:r>
      <w:r w:rsidR="005E1DB5">
        <w:rPr>
          <w:rFonts w:ascii="Times New Roman" w:hAnsi="Times New Roman" w:cs="Times New Roman"/>
          <w:sz w:val="24"/>
          <w:szCs w:val="24"/>
        </w:rPr>
        <w:t xml:space="preserve"> the data </w:t>
      </w:r>
      <w:r w:rsidR="007B3358">
        <w:rPr>
          <w:rFonts w:ascii="Times New Roman" w:hAnsi="Times New Roman" w:cs="Times New Roman"/>
          <w:sz w:val="24"/>
          <w:szCs w:val="24"/>
        </w:rPr>
        <w:t>in</w:t>
      </w:r>
      <w:r w:rsidR="005E1DB5">
        <w:rPr>
          <w:rFonts w:ascii="Times New Roman" w:hAnsi="Times New Roman" w:cs="Times New Roman"/>
          <w:sz w:val="24"/>
          <w:szCs w:val="24"/>
        </w:rPr>
        <w:t>to Elasticsearch.</w:t>
      </w:r>
    </w:p>
    <w:p w:rsidR="00B7502A" w:rsidRDefault="00961088" w:rsidP="005B2B34">
      <w:pPr>
        <w:pStyle w:val="Heading2"/>
      </w:pPr>
      <w:bookmarkStart w:id="1055" w:name="_Toc492334910"/>
      <w:bookmarkStart w:id="1056" w:name="_Toc492600389"/>
      <w:r>
        <w:t>Getting Started with ES-Hadoop</w:t>
      </w:r>
      <w:bookmarkEnd w:id="1055"/>
      <w:bookmarkEnd w:id="1056"/>
    </w:p>
    <w:p w:rsidR="007A6B9E" w:rsidRPr="009A3C81" w:rsidRDefault="009A3C81" w:rsidP="008D2820">
      <w:pPr>
        <w:spacing w:after="0" w:line="360" w:lineRule="auto"/>
        <w:jc w:val="both"/>
        <w:rPr>
          <w:rFonts w:ascii="Times New Roman" w:hAnsi="Times New Roman" w:cs="Times New Roman"/>
          <w:sz w:val="24"/>
          <w:szCs w:val="24"/>
        </w:rPr>
      </w:pPr>
      <w:r w:rsidRPr="009A3C81">
        <w:rPr>
          <w:rFonts w:ascii="Times New Roman" w:hAnsi="Times New Roman" w:cs="Times New Roman"/>
          <w:sz w:val="24"/>
          <w:szCs w:val="24"/>
        </w:rPr>
        <w:t>Hadoop provides</w:t>
      </w:r>
      <w:r w:rsidR="000A1617" w:rsidRPr="009A3C81">
        <w:rPr>
          <w:rFonts w:ascii="Times New Roman" w:hAnsi="Times New Roman" w:cs="Times New Roman"/>
          <w:sz w:val="24"/>
          <w:szCs w:val="24"/>
        </w:rPr>
        <w:t xml:space="preserve"> a distributed </w:t>
      </w:r>
      <w:r w:rsidRPr="009A3C81">
        <w:rPr>
          <w:rFonts w:ascii="Times New Roman" w:hAnsi="Times New Roman" w:cs="Times New Roman"/>
          <w:sz w:val="24"/>
          <w:szCs w:val="24"/>
        </w:rPr>
        <w:t>batch-oriented storage</w:t>
      </w:r>
      <w:r>
        <w:rPr>
          <w:rFonts w:ascii="Times New Roman" w:hAnsi="Times New Roman" w:cs="Times New Roman"/>
          <w:sz w:val="24"/>
          <w:szCs w:val="24"/>
        </w:rPr>
        <w:t xml:space="preserve"> and Elasticsearch provides a full-text search engine with rich aggregation abilities. Here we get started with ES-Hadoop to get data from Elasticsearch to Hadoop. Twitter dataset is used to run and test the processing capabilities of ES-Hadoop.</w:t>
      </w:r>
    </w:p>
    <w:p w:rsidR="00961088" w:rsidRDefault="00961088" w:rsidP="00B66586">
      <w:pPr>
        <w:pStyle w:val="Heading3"/>
      </w:pPr>
      <w:bookmarkStart w:id="1057" w:name="_Toc492334911"/>
      <w:bookmarkStart w:id="1058" w:name="_Toc492600390"/>
      <w:r>
        <w:lastRenderedPageBreak/>
        <w:t>Pushing Data from Elasticsearch to HDFS</w:t>
      </w:r>
      <w:bookmarkEnd w:id="1057"/>
      <w:bookmarkEnd w:id="1058"/>
    </w:p>
    <w:p w:rsidR="009B0D99" w:rsidRDefault="006D42A2" w:rsidP="00864827">
      <w:pPr>
        <w:spacing w:after="0" w:line="360" w:lineRule="auto"/>
        <w:jc w:val="both"/>
        <w:rPr>
          <w:rFonts w:ascii="Times New Roman" w:hAnsi="Times New Roman" w:cs="Times New Roman"/>
          <w:sz w:val="24"/>
          <w:szCs w:val="24"/>
        </w:rPr>
      </w:pPr>
      <w:r w:rsidRPr="006D42A2">
        <w:rPr>
          <w:rFonts w:ascii="Times New Roman" w:hAnsi="Times New Roman" w:cs="Times New Roman"/>
          <w:sz w:val="24"/>
          <w:szCs w:val="24"/>
        </w:rPr>
        <w:t>First,</w:t>
      </w:r>
      <w:r w:rsidR="00415E25" w:rsidRPr="006D42A2">
        <w:rPr>
          <w:rFonts w:ascii="Times New Roman" w:hAnsi="Times New Roman" w:cs="Times New Roman"/>
          <w:sz w:val="24"/>
          <w:szCs w:val="24"/>
        </w:rPr>
        <w:t xml:space="preserve"> we should get the data into Elasticsearch</w:t>
      </w:r>
      <w:r w:rsidR="009430A1">
        <w:rPr>
          <w:rFonts w:ascii="Times New Roman" w:hAnsi="Times New Roman" w:cs="Times New Roman"/>
          <w:sz w:val="24"/>
          <w:szCs w:val="24"/>
        </w:rPr>
        <w:t>.</w:t>
      </w:r>
      <w:r w:rsidRPr="006D42A2">
        <w:rPr>
          <w:rFonts w:ascii="Times New Roman" w:hAnsi="Times New Roman" w:cs="Times New Roman"/>
          <w:sz w:val="24"/>
          <w:szCs w:val="24"/>
        </w:rPr>
        <w:t xml:space="preserve"> Twitter dataset is the data that is being sent. Once we have the data and the source code, generate the Job Jar file and run it to put the data in Elasticsearch.</w:t>
      </w:r>
      <w:r>
        <w:rPr>
          <w:rFonts w:ascii="Times New Roman" w:hAnsi="Times New Roman" w:cs="Times New Roman"/>
          <w:sz w:val="24"/>
          <w:szCs w:val="24"/>
        </w:rPr>
        <w:t xml:space="preserve"> We have concentrated only on #</w:t>
      </w:r>
      <w:proofErr w:type="spellStart"/>
      <w:r>
        <w:rPr>
          <w:rFonts w:ascii="Times New Roman" w:hAnsi="Times New Roman" w:cs="Times New Roman"/>
          <w:sz w:val="24"/>
          <w:szCs w:val="24"/>
        </w:rPr>
        <w:t>elasticsearch</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kibana</w:t>
      </w:r>
      <w:proofErr w:type="spellEnd"/>
      <w:r>
        <w:rPr>
          <w:rFonts w:ascii="Times New Roman" w:hAnsi="Times New Roman" w:cs="Times New Roman"/>
          <w:sz w:val="24"/>
          <w:szCs w:val="24"/>
        </w:rPr>
        <w:t xml:space="preserve"> hashtags, the Twitter dataset is placed as a CSV file and it looks like:</w:t>
      </w:r>
    </w:p>
    <w:p w:rsidR="00A54532" w:rsidRDefault="006D42A2" w:rsidP="00A05465">
      <w:pPr>
        <w:keepNext/>
        <w:spacing w:after="0" w:line="360" w:lineRule="auto"/>
        <w:jc w:val="center"/>
      </w:pPr>
      <w:r>
        <w:rPr>
          <w:noProof/>
        </w:rPr>
        <w:drawing>
          <wp:inline distT="0" distB="0" distL="0" distR="0" wp14:anchorId="7C0F3EA2" wp14:editId="6FE2CDE0">
            <wp:extent cx="5549900" cy="6838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2263" cy="692812"/>
                    </a:xfrm>
                    <a:prstGeom prst="rect">
                      <a:avLst/>
                    </a:prstGeom>
                  </pic:spPr>
                </pic:pic>
              </a:graphicData>
            </a:graphic>
          </wp:inline>
        </w:drawing>
      </w:r>
    </w:p>
    <w:p w:rsidR="006D42A2" w:rsidRDefault="00A54532">
      <w:pPr>
        <w:pStyle w:val="Caption"/>
        <w:rPr>
          <w:rFonts w:cs="Times New Roman"/>
          <w:sz w:val="24"/>
          <w:szCs w:val="24"/>
        </w:rPr>
      </w:pPr>
      <w:bookmarkStart w:id="1059" w:name="_Toc492600440"/>
      <w:r>
        <w:t xml:space="preserve">Figure </w:t>
      </w:r>
      <w:fldSimple w:instr=" STYLEREF 1 \s ">
        <w:r w:rsidR="00B433EE">
          <w:rPr>
            <w:noProof/>
          </w:rPr>
          <w:t>2</w:t>
        </w:r>
      </w:fldSimple>
      <w:r w:rsidR="00B433EE">
        <w:noBreakHyphen/>
      </w:r>
      <w:fldSimple w:instr=" SEQ Figure \* ARABIC \s 1 ">
        <w:r w:rsidR="00B433EE">
          <w:rPr>
            <w:noProof/>
          </w:rPr>
          <w:t>25</w:t>
        </w:r>
      </w:fldSimple>
      <w:r>
        <w:t>: Twitter Dataset</w:t>
      </w:r>
      <w:bookmarkEnd w:id="1059"/>
    </w:p>
    <w:p w:rsidR="00A505F3" w:rsidRDefault="00A505F3" w:rsidP="008648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 we are initially sending the data to Elasticsearch, we used a Tweets2ESMapper class as source code:</w:t>
      </w:r>
    </w:p>
    <w:p w:rsidR="00A54532" w:rsidRDefault="00A505F3" w:rsidP="00E54F41">
      <w:pPr>
        <w:keepNext/>
        <w:spacing w:after="0" w:line="360" w:lineRule="auto"/>
        <w:jc w:val="center"/>
      </w:pPr>
      <w:r>
        <w:rPr>
          <w:noProof/>
        </w:rPr>
        <w:drawing>
          <wp:inline distT="0" distB="0" distL="0" distR="0" wp14:anchorId="6B01027C" wp14:editId="20C92F7B">
            <wp:extent cx="4825140" cy="2476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035" cy="2499029"/>
                    </a:xfrm>
                    <a:prstGeom prst="rect">
                      <a:avLst/>
                    </a:prstGeom>
                  </pic:spPr>
                </pic:pic>
              </a:graphicData>
            </a:graphic>
          </wp:inline>
        </w:drawing>
      </w:r>
    </w:p>
    <w:p w:rsidR="00A505F3" w:rsidRDefault="00A54532">
      <w:pPr>
        <w:pStyle w:val="Caption"/>
        <w:rPr>
          <w:rFonts w:cs="Times New Roman"/>
          <w:sz w:val="24"/>
          <w:szCs w:val="24"/>
        </w:rPr>
      </w:pPr>
      <w:bookmarkStart w:id="1060" w:name="_Toc492600441"/>
      <w:r>
        <w:t xml:space="preserve">Figure </w:t>
      </w:r>
      <w:fldSimple w:instr=" STYLEREF 1 \s ">
        <w:r w:rsidR="00B433EE">
          <w:rPr>
            <w:noProof/>
          </w:rPr>
          <w:t>2</w:t>
        </w:r>
      </w:fldSimple>
      <w:r w:rsidR="00B433EE">
        <w:noBreakHyphen/>
      </w:r>
      <w:fldSimple w:instr=" SEQ Figure \* ARABIC \s 1 ">
        <w:r w:rsidR="00B433EE">
          <w:rPr>
            <w:noProof/>
          </w:rPr>
          <w:t>26</w:t>
        </w:r>
      </w:fldSimple>
      <w:r>
        <w:t>: Tweets2ESMapper Class</w:t>
      </w:r>
      <w:r>
        <w:rPr>
          <w:noProof/>
        </w:rPr>
        <w:t xml:space="preserve"> Snippet</w:t>
      </w:r>
      <w:bookmarkEnd w:id="1060"/>
    </w:p>
    <w:p w:rsidR="00A54532" w:rsidRDefault="00CA7DF7" w:rsidP="008648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Now, we generated the Jar file and run it to get the data into Elasticsearch.</w:t>
      </w:r>
      <w:r w:rsidR="00A54532">
        <w:rPr>
          <w:rFonts w:ascii="Times New Roman" w:hAnsi="Times New Roman" w:cs="Times New Roman"/>
          <w:sz w:val="24"/>
          <w:szCs w:val="24"/>
        </w:rPr>
        <w:t xml:space="preserve"> </w:t>
      </w:r>
    </w:p>
    <w:p w:rsidR="00723E47" w:rsidRDefault="00723E47">
      <w:pPr>
        <w:keepNext/>
        <w:spacing w:after="0" w:line="360" w:lineRule="auto"/>
        <w:jc w:val="center"/>
        <w:pPrChange w:id="1061" w:author="Likhita Sanapa Prabhakar" w:date="2017-09-08T02:33:00Z">
          <w:pPr>
            <w:keepNext/>
            <w:spacing w:after="0" w:line="360" w:lineRule="auto"/>
            <w:jc w:val="both"/>
          </w:pPr>
        </w:pPrChange>
      </w:pPr>
      <w:r>
        <w:rPr>
          <w:rFonts w:ascii="Times New Roman" w:hAnsi="Times New Roman" w:cs="Times New Roman"/>
          <w:noProof/>
          <w:sz w:val="24"/>
          <w:szCs w:val="24"/>
        </w:rPr>
        <w:drawing>
          <wp:inline distT="0" distB="0" distL="0" distR="0" wp14:anchorId="3DCE7242">
            <wp:extent cx="5740400" cy="463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463550"/>
                    </a:xfrm>
                    <a:prstGeom prst="rect">
                      <a:avLst/>
                    </a:prstGeom>
                    <a:noFill/>
                  </pic:spPr>
                </pic:pic>
              </a:graphicData>
            </a:graphic>
          </wp:inline>
        </w:drawing>
      </w:r>
    </w:p>
    <w:p w:rsidR="00723E47" w:rsidRDefault="00723E47">
      <w:pPr>
        <w:pStyle w:val="Caption"/>
        <w:rPr>
          <w:rFonts w:cs="Times New Roman"/>
          <w:sz w:val="24"/>
          <w:szCs w:val="24"/>
        </w:rPr>
        <w:pPrChange w:id="1062" w:author="Likhita Sanapa Prabhakar" w:date="2017-09-08T02:16:00Z">
          <w:pPr>
            <w:pStyle w:val="Caption"/>
            <w:jc w:val="both"/>
          </w:pPr>
        </w:pPrChange>
      </w:pPr>
      <w:bookmarkStart w:id="1063" w:name="_Toc492600442"/>
      <w:r>
        <w:t xml:space="preserve">Figure </w:t>
      </w:r>
      <w:fldSimple w:instr=" STYLEREF 1 \s ">
        <w:r w:rsidR="00B433EE">
          <w:rPr>
            <w:noProof/>
          </w:rPr>
          <w:t>2</w:t>
        </w:r>
      </w:fldSimple>
      <w:r w:rsidR="00B433EE">
        <w:noBreakHyphen/>
      </w:r>
      <w:fldSimple w:instr=" SEQ Figure \* ARABIC \s 1 ">
        <w:r w:rsidR="00B433EE">
          <w:rPr>
            <w:noProof/>
          </w:rPr>
          <w:t>27</w:t>
        </w:r>
      </w:fldSimple>
      <w:r>
        <w:t xml:space="preserve">: </w:t>
      </w:r>
      <w:r w:rsidRPr="0008270B">
        <w:t>Running tweets2es Jar File</w:t>
      </w:r>
      <w:bookmarkEnd w:id="1063"/>
    </w:p>
    <w:p w:rsidR="00204297" w:rsidRDefault="00CA7DF7" w:rsidP="002F0750">
      <w:pPr>
        <w:spacing w:after="200" w:line="360" w:lineRule="auto"/>
        <w:jc w:val="both"/>
        <w:rPr>
          <w:ins w:id="1064" w:author="Likhita Sanapa Prabhakar" w:date="2017-09-08T02:33:00Z"/>
          <w:rFonts w:ascii="Times New Roman" w:hAnsi="Times New Roman" w:cs="Times New Roman"/>
          <w:sz w:val="24"/>
          <w:szCs w:val="24"/>
        </w:rPr>
      </w:pPr>
      <w:r>
        <w:rPr>
          <w:rFonts w:ascii="Times New Roman" w:hAnsi="Times New Roman" w:cs="Times New Roman"/>
          <w:sz w:val="24"/>
          <w:szCs w:val="24"/>
        </w:rPr>
        <w:t xml:space="preserve">The data is now pushed from Elasticsearch to HDFS by generating one more jar file, using the same dataset and a Tweets2hdfsMapper class. </w:t>
      </w:r>
    </w:p>
    <w:p w:rsidR="00204297" w:rsidRDefault="00204297" w:rsidP="002F0750">
      <w:pPr>
        <w:spacing w:after="200" w:line="360" w:lineRule="auto"/>
        <w:jc w:val="both"/>
        <w:rPr>
          <w:ins w:id="1065" w:author="Likhita Sanapa Prabhakar" w:date="2017-09-08T02:33:00Z"/>
          <w:rFonts w:ascii="Times New Roman" w:hAnsi="Times New Roman" w:cs="Times New Roman"/>
          <w:sz w:val="24"/>
          <w:szCs w:val="24"/>
        </w:rPr>
      </w:pPr>
    </w:p>
    <w:p w:rsidR="00CA7DF7" w:rsidRDefault="00A77B56" w:rsidP="002F0750">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code snippet looks like:</w:t>
      </w:r>
    </w:p>
    <w:p w:rsidR="0070441F" w:rsidRDefault="00A77B56" w:rsidP="00E54F41">
      <w:pPr>
        <w:keepNext/>
        <w:spacing w:after="0" w:line="360" w:lineRule="auto"/>
        <w:jc w:val="center"/>
      </w:pPr>
      <w:r>
        <w:rPr>
          <w:noProof/>
        </w:rPr>
        <w:drawing>
          <wp:inline distT="0" distB="0" distL="0" distR="0" wp14:anchorId="48B23A2A" wp14:editId="786E30CD">
            <wp:extent cx="5294504" cy="18669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9789" cy="1879342"/>
                    </a:xfrm>
                    <a:prstGeom prst="rect">
                      <a:avLst/>
                    </a:prstGeom>
                  </pic:spPr>
                </pic:pic>
              </a:graphicData>
            </a:graphic>
          </wp:inline>
        </w:drawing>
      </w:r>
    </w:p>
    <w:p w:rsidR="00A77B56" w:rsidRDefault="0070441F">
      <w:pPr>
        <w:pStyle w:val="Caption"/>
        <w:rPr>
          <w:rFonts w:cs="Times New Roman"/>
          <w:sz w:val="24"/>
          <w:szCs w:val="24"/>
        </w:rPr>
      </w:pPr>
      <w:bookmarkStart w:id="1066" w:name="_Toc492600443"/>
      <w:r>
        <w:t xml:space="preserve">Figure </w:t>
      </w:r>
      <w:fldSimple w:instr=" STYLEREF 1 \s ">
        <w:r w:rsidR="00B433EE">
          <w:rPr>
            <w:noProof/>
          </w:rPr>
          <w:t>2</w:t>
        </w:r>
      </w:fldSimple>
      <w:r w:rsidR="00B433EE">
        <w:noBreakHyphen/>
      </w:r>
      <w:fldSimple w:instr=" SEQ Figure \* ARABIC \s 1 ">
        <w:r w:rsidR="00B433EE">
          <w:rPr>
            <w:noProof/>
          </w:rPr>
          <w:t>28</w:t>
        </w:r>
      </w:fldSimple>
      <w:r>
        <w:t>: Tweets2hdfsMapper Class Snippet</w:t>
      </w:r>
      <w:bookmarkEnd w:id="1066"/>
    </w:p>
    <w:p w:rsidR="00A77B56" w:rsidRDefault="00A77B56" w:rsidP="0086482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Jar file is</w:t>
      </w:r>
      <w:r w:rsidR="0070441F">
        <w:rPr>
          <w:rFonts w:ascii="Times New Roman" w:hAnsi="Times New Roman" w:cs="Times New Roman"/>
          <w:sz w:val="24"/>
          <w:szCs w:val="24"/>
        </w:rPr>
        <w:t xml:space="preserve"> run to import the data to HDFS and the results are presented below:</w:t>
      </w:r>
    </w:p>
    <w:p w:rsidR="00723E47" w:rsidRDefault="00723E47">
      <w:pPr>
        <w:keepNext/>
        <w:spacing w:line="480" w:lineRule="auto"/>
        <w:jc w:val="center"/>
        <w:pPrChange w:id="1067" w:author="Likhita Sanapa Prabhakar" w:date="2017-09-08T02:34:00Z">
          <w:pPr>
            <w:keepNext/>
            <w:spacing w:line="480" w:lineRule="auto"/>
          </w:pPr>
        </w:pPrChange>
      </w:pPr>
      <w:r>
        <w:rPr>
          <w:rFonts w:ascii="Times New Roman" w:hAnsi="Times New Roman" w:cs="Times New Roman"/>
          <w:noProof/>
          <w:sz w:val="24"/>
          <w:szCs w:val="24"/>
        </w:rPr>
        <w:drawing>
          <wp:inline distT="0" distB="0" distL="0" distR="0" wp14:anchorId="70657A1B">
            <wp:extent cx="5657850" cy="4953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495300"/>
                    </a:xfrm>
                    <a:prstGeom prst="rect">
                      <a:avLst/>
                    </a:prstGeom>
                    <a:noFill/>
                  </pic:spPr>
                </pic:pic>
              </a:graphicData>
            </a:graphic>
          </wp:inline>
        </w:drawing>
      </w:r>
    </w:p>
    <w:p w:rsidR="0070441F" w:rsidRDefault="00723E47">
      <w:pPr>
        <w:pStyle w:val="Caption"/>
        <w:rPr>
          <w:rFonts w:cs="Times New Roman"/>
          <w:sz w:val="24"/>
          <w:szCs w:val="24"/>
        </w:rPr>
        <w:pPrChange w:id="1068" w:author="Likhita Sanapa Prabhakar" w:date="2017-09-08T02:16:00Z">
          <w:pPr>
            <w:pStyle w:val="Caption"/>
            <w:jc w:val="left"/>
          </w:pPr>
        </w:pPrChange>
      </w:pPr>
      <w:bookmarkStart w:id="1069" w:name="_Toc492600444"/>
      <w:r>
        <w:t xml:space="preserve">Figure </w:t>
      </w:r>
      <w:fldSimple w:instr=" STYLEREF 1 \s ">
        <w:r w:rsidR="00B433EE">
          <w:rPr>
            <w:noProof/>
          </w:rPr>
          <w:t>2</w:t>
        </w:r>
      </w:fldSimple>
      <w:r w:rsidR="00B433EE">
        <w:noBreakHyphen/>
      </w:r>
      <w:fldSimple w:instr=" SEQ Figure \* ARABIC \s 1 ">
        <w:r w:rsidR="00B433EE">
          <w:rPr>
            <w:noProof/>
          </w:rPr>
          <w:t>29</w:t>
        </w:r>
      </w:fldSimple>
      <w:r>
        <w:t xml:space="preserve">: </w:t>
      </w:r>
      <w:r w:rsidRPr="006F1CA8">
        <w:t>Running tweets2hdfs Jar File</w:t>
      </w:r>
      <w:bookmarkEnd w:id="1069"/>
    </w:p>
    <w:p w:rsidR="0070441F" w:rsidDel="00204297" w:rsidRDefault="00204297">
      <w:pPr>
        <w:spacing w:line="480" w:lineRule="auto"/>
        <w:jc w:val="center"/>
        <w:rPr>
          <w:del w:id="1070" w:author="Likhita Sanapa Prabhakar" w:date="2017-09-08T02:36:00Z"/>
          <w:rFonts w:ascii="Times New Roman" w:hAnsi="Times New Roman" w:cs="Times New Roman"/>
          <w:sz w:val="24"/>
          <w:szCs w:val="24"/>
        </w:rPr>
        <w:pPrChange w:id="1071" w:author="Likhita Sanapa Prabhakar" w:date="2017-09-08T02:36:00Z">
          <w:pPr>
            <w:spacing w:line="480" w:lineRule="auto"/>
          </w:pPr>
        </w:pPrChange>
      </w:pPr>
      <w:moveToRangeStart w:id="1072" w:author="Likhita Sanapa Prabhakar" w:date="2017-09-08T02:34:00Z" w:name="move492601405"/>
      <w:moveTo w:id="1073" w:author="Likhita Sanapa Prabhakar" w:date="2017-09-08T02:34:00Z">
        <w:r>
          <w:rPr>
            <w:noProof/>
          </w:rPr>
          <w:drawing>
            <wp:inline distT="0" distB="0" distL="0" distR="0" wp14:anchorId="6EB6364A" wp14:editId="5F4DB562">
              <wp:extent cx="3898900" cy="396240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09005" cy="3972670"/>
                      </a:xfrm>
                      <a:prstGeom prst="rect">
                        <a:avLst/>
                      </a:prstGeom>
                      <a:noFill/>
                    </pic:spPr>
                  </pic:pic>
                </a:graphicData>
              </a:graphic>
            </wp:inline>
          </w:drawing>
        </w:r>
      </w:moveTo>
      <w:moveToRangeEnd w:id="1072"/>
    </w:p>
    <w:p w:rsidR="0070441F" w:rsidDel="00204297" w:rsidRDefault="0070441F">
      <w:pPr>
        <w:spacing w:line="480" w:lineRule="auto"/>
        <w:jc w:val="center"/>
        <w:rPr>
          <w:del w:id="1074" w:author="Likhita Sanapa Prabhakar" w:date="2017-09-08T02:36:00Z"/>
          <w:rFonts w:ascii="Times New Roman" w:hAnsi="Times New Roman" w:cs="Times New Roman"/>
          <w:sz w:val="24"/>
          <w:szCs w:val="24"/>
        </w:rPr>
        <w:pPrChange w:id="1075" w:author="Likhita Sanapa Prabhakar" w:date="2017-09-08T02:36:00Z">
          <w:pPr>
            <w:spacing w:line="480" w:lineRule="auto"/>
          </w:pPr>
        </w:pPrChange>
      </w:pPr>
    </w:p>
    <w:p w:rsidR="0070441F" w:rsidDel="00204297" w:rsidRDefault="0070441F">
      <w:pPr>
        <w:spacing w:line="480" w:lineRule="auto"/>
        <w:jc w:val="center"/>
        <w:rPr>
          <w:del w:id="1076" w:author="Likhita Sanapa Prabhakar" w:date="2017-09-08T02:36:00Z"/>
          <w:rFonts w:ascii="Times New Roman" w:hAnsi="Times New Roman" w:cs="Times New Roman"/>
          <w:sz w:val="24"/>
          <w:szCs w:val="24"/>
        </w:rPr>
        <w:pPrChange w:id="1077" w:author="Likhita Sanapa Prabhakar" w:date="2017-09-08T02:36:00Z">
          <w:pPr>
            <w:spacing w:line="480" w:lineRule="auto"/>
          </w:pPr>
        </w:pPrChange>
      </w:pPr>
    </w:p>
    <w:p w:rsidR="0070441F" w:rsidDel="00204297" w:rsidRDefault="0070441F">
      <w:pPr>
        <w:spacing w:line="480" w:lineRule="auto"/>
        <w:jc w:val="center"/>
        <w:rPr>
          <w:del w:id="1078" w:author="Likhita Sanapa Prabhakar" w:date="2017-09-08T02:36:00Z"/>
          <w:rFonts w:ascii="Times New Roman" w:hAnsi="Times New Roman" w:cs="Times New Roman"/>
          <w:sz w:val="24"/>
          <w:szCs w:val="24"/>
        </w:rPr>
        <w:pPrChange w:id="1079" w:author="Likhita Sanapa Prabhakar" w:date="2017-09-08T02:36:00Z">
          <w:pPr>
            <w:spacing w:line="480" w:lineRule="auto"/>
          </w:pPr>
        </w:pPrChange>
      </w:pPr>
    </w:p>
    <w:p w:rsidR="0070441F" w:rsidDel="00204297" w:rsidRDefault="0070441F">
      <w:pPr>
        <w:spacing w:line="480" w:lineRule="auto"/>
        <w:jc w:val="center"/>
        <w:rPr>
          <w:del w:id="1080" w:author="Likhita Sanapa Prabhakar" w:date="2017-09-08T02:36:00Z"/>
          <w:rFonts w:ascii="Times New Roman" w:hAnsi="Times New Roman" w:cs="Times New Roman"/>
          <w:sz w:val="24"/>
          <w:szCs w:val="24"/>
        </w:rPr>
        <w:pPrChange w:id="1081" w:author="Likhita Sanapa Prabhakar" w:date="2017-09-08T02:36:00Z">
          <w:pPr>
            <w:spacing w:line="480" w:lineRule="auto"/>
          </w:pPr>
        </w:pPrChange>
      </w:pPr>
    </w:p>
    <w:p w:rsidR="00463FAD" w:rsidDel="00204297" w:rsidRDefault="00463FAD">
      <w:pPr>
        <w:jc w:val="center"/>
        <w:rPr>
          <w:del w:id="1082" w:author="Likhita Sanapa Prabhakar" w:date="2017-09-08T02:36:00Z"/>
        </w:rPr>
        <w:pPrChange w:id="1083" w:author="Likhita Sanapa Prabhakar" w:date="2017-09-08T02:36:00Z">
          <w:pPr/>
        </w:pPrChange>
      </w:pPr>
      <w:bookmarkStart w:id="1084" w:name="_Toc492334912"/>
    </w:p>
    <w:p w:rsidR="00723E47" w:rsidDel="00204297" w:rsidRDefault="00723E47">
      <w:pPr>
        <w:jc w:val="center"/>
        <w:rPr>
          <w:del w:id="1085" w:author="Likhita Sanapa Prabhakar" w:date="2017-09-08T02:36:00Z"/>
        </w:rPr>
        <w:pPrChange w:id="1086" w:author="Likhita Sanapa Prabhakar" w:date="2017-09-08T02:36:00Z">
          <w:pPr/>
        </w:pPrChange>
      </w:pPr>
    </w:p>
    <w:p w:rsidR="00723E47" w:rsidDel="00204297" w:rsidRDefault="00723E47">
      <w:pPr>
        <w:jc w:val="center"/>
        <w:rPr>
          <w:del w:id="1087" w:author="Likhita Sanapa Prabhakar" w:date="2017-09-08T02:36:00Z"/>
        </w:rPr>
        <w:pPrChange w:id="1088" w:author="Likhita Sanapa Prabhakar" w:date="2017-09-08T02:36:00Z">
          <w:pPr/>
        </w:pPrChange>
      </w:pPr>
    </w:p>
    <w:p w:rsidR="00723E47" w:rsidDel="00204297" w:rsidRDefault="00723E47">
      <w:pPr>
        <w:jc w:val="center"/>
        <w:rPr>
          <w:del w:id="1089" w:author="Likhita Sanapa Prabhakar" w:date="2017-09-08T02:36:00Z"/>
        </w:rPr>
        <w:pPrChange w:id="1090" w:author="Likhita Sanapa Prabhakar" w:date="2017-09-08T02:36:00Z">
          <w:pPr/>
        </w:pPrChange>
      </w:pPr>
    </w:p>
    <w:p w:rsidR="00723E47" w:rsidDel="00204297" w:rsidRDefault="00723E47">
      <w:pPr>
        <w:jc w:val="center"/>
        <w:rPr>
          <w:del w:id="1091" w:author="Likhita Sanapa Prabhakar" w:date="2017-09-08T02:36:00Z"/>
        </w:rPr>
        <w:pPrChange w:id="1092" w:author="Likhita Sanapa Prabhakar" w:date="2017-09-08T02:36:00Z">
          <w:pPr/>
        </w:pPrChange>
      </w:pPr>
    </w:p>
    <w:p w:rsidR="00723E47" w:rsidDel="00204297" w:rsidRDefault="00723E47">
      <w:pPr>
        <w:jc w:val="center"/>
        <w:rPr>
          <w:del w:id="1093" w:author="Likhita Sanapa Prabhakar" w:date="2017-09-08T02:36:00Z"/>
        </w:rPr>
        <w:pPrChange w:id="1094" w:author="Likhita Sanapa Prabhakar" w:date="2017-09-08T02:36:00Z">
          <w:pPr/>
        </w:pPrChange>
      </w:pPr>
    </w:p>
    <w:p w:rsidR="00723E47" w:rsidDel="00204297" w:rsidRDefault="00723E47">
      <w:pPr>
        <w:spacing w:line="480" w:lineRule="auto"/>
        <w:jc w:val="center"/>
        <w:rPr>
          <w:del w:id="1095" w:author="Likhita Sanapa Prabhakar" w:date="2017-09-08T02:36:00Z"/>
        </w:rPr>
        <w:pPrChange w:id="1096" w:author="Likhita Sanapa Prabhakar" w:date="2017-09-08T02:36:00Z">
          <w:pPr/>
        </w:pPrChange>
      </w:pPr>
    </w:p>
    <w:p w:rsidR="00723E47" w:rsidDel="00204297" w:rsidRDefault="00723E47">
      <w:pPr>
        <w:jc w:val="center"/>
        <w:rPr>
          <w:del w:id="1097" w:author="Likhita Sanapa Prabhakar" w:date="2017-09-08T02:36:00Z"/>
        </w:rPr>
        <w:pPrChange w:id="1098" w:author="Likhita Sanapa Prabhakar" w:date="2017-09-08T02:36:00Z">
          <w:pPr/>
        </w:pPrChange>
      </w:pPr>
    </w:p>
    <w:p w:rsidR="00723E47" w:rsidRDefault="00723E47">
      <w:pPr>
        <w:keepNext/>
        <w:jc w:val="center"/>
        <w:pPrChange w:id="1099" w:author="Likhita Sanapa Prabhakar" w:date="2017-09-08T02:36:00Z">
          <w:pPr>
            <w:keepNext/>
          </w:pPr>
        </w:pPrChange>
      </w:pPr>
      <w:moveFromRangeStart w:id="1100" w:author="Likhita Sanapa Prabhakar" w:date="2017-09-08T02:34:00Z" w:name="move492601405"/>
      <w:moveFrom w:id="1101" w:author="Likhita Sanapa Prabhakar" w:date="2017-09-08T02:34:00Z">
        <w:r w:rsidDel="00204297">
          <w:rPr>
            <w:noProof/>
          </w:rPr>
          <w:drawing>
            <wp:inline distT="0" distB="0" distL="0" distR="0" wp14:anchorId="06F90F2D">
              <wp:extent cx="4127500" cy="4107638"/>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3053" cy="4113165"/>
                      </a:xfrm>
                      <a:prstGeom prst="rect">
                        <a:avLst/>
                      </a:prstGeom>
                      <a:noFill/>
                    </pic:spPr>
                  </pic:pic>
                </a:graphicData>
              </a:graphic>
            </wp:inline>
          </w:drawing>
        </w:r>
      </w:moveFrom>
      <w:moveFromRangeEnd w:id="1100"/>
    </w:p>
    <w:p w:rsidR="00486C4A" w:rsidRDefault="00723E47">
      <w:pPr>
        <w:pStyle w:val="Caption"/>
        <w:pPrChange w:id="1102" w:author="Likhita Sanapa Prabhakar" w:date="2017-09-08T02:36:00Z">
          <w:pPr>
            <w:pStyle w:val="Caption"/>
            <w:jc w:val="left"/>
          </w:pPr>
        </w:pPrChange>
      </w:pPr>
      <w:bookmarkStart w:id="1103" w:name="_Toc492600445"/>
      <w:r>
        <w:t xml:space="preserve">Figure </w:t>
      </w:r>
      <w:fldSimple w:instr=" STYLEREF 1 \s ">
        <w:r w:rsidR="00B433EE">
          <w:rPr>
            <w:noProof/>
          </w:rPr>
          <w:t>2</w:t>
        </w:r>
      </w:fldSimple>
      <w:r w:rsidR="00B433EE">
        <w:noBreakHyphen/>
      </w:r>
      <w:fldSimple w:instr=" SEQ Figure \* ARABIC \s 1 ">
        <w:r w:rsidR="00B433EE">
          <w:rPr>
            <w:noProof/>
          </w:rPr>
          <w:t>30</w:t>
        </w:r>
      </w:fldSimple>
      <w:r>
        <w:t xml:space="preserve">: </w:t>
      </w:r>
      <w:r w:rsidRPr="006F6C4D">
        <w:t>Results of Twitter Data</w:t>
      </w:r>
      <w:bookmarkEnd w:id="1103"/>
    </w:p>
    <w:p w:rsidR="00961088" w:rsidRDefault="00961088" w:rsidP="00B66586">
      <w:pPr>
        <w:pStyle w:val="Heading3"/>
      </w:pPr>
      <w:bookmarkStart w:id="1104" w:name="_Toc492600391"/>
      <w:r>
        <w:lastRenderedPageBreak/>
        <w:t>Testing and results</w:t>
      </w:r>
      <w:bookmarkEnd w:id="1084"/>
      <w:bookmarkEnd w:id="1104"/>
    </w:p>
    <w:p w:rsidR="001215AA" w:rsidRDefault="001215AA" w:rsidP="006F6A49">
      <w:pPr>
        <w:spacing w:after="0" w:line="360" w:lineRule="auto"/>
        <w:jc w:val="both"/>
        <w:rPr>
          <w:rFonts w:ascii="Times New Roman" w:hAnsi="Times New Roman" w:cs="Times New Roman"/>
          <w:sz w:val="24"/>
          <w:szCs w:val="24"/>
        </w:rPr>
      </w:pPr>
      <w:r w:rsidRPr="002C4E21">
        <w:rPr>
          <w:rFonts w:ascii="Times New Roman" w:hAnsi="Times New Roman" w:cs="Times New Roman"/>
          <w:sz w:val="24"/>
          <w:szCs w:val="24"/>
        </w:rPr>
        <w:t xml:space="preserve">Testing is performed to check if the job </w:t>
      </w:r>
      <w:r w:rsidR="002C4E21" w:rsidRPr="002C4E21">
        <w:rPr>
          <w:rFonts w:ascii="Times New Roman" w:hAnsi="Times New Roman" w:cs="Times New Roman"/>
          <w:sz w:val="24"/>
          <w:szCs w:val="24"/>
        </w:rPr>
        <w:t xml:space="preserve">successfully produces a CSV file for </w:t>
      </w:r>
      <w:r w:rsidR="00E2655C">
        <w:rPr>
          <w:rFonts w:ascii="Times New Roman" w:hAnsi="Times New Roman" w:cs="Times New Roman"/>
          <w:sz w:val="24"/>
          <w:szCs w:val="24"/>
        </w:rPr>
        <w:t>the presumed tweet data. We use</w:t>
      </w:r>
      <w:r w:rsidR="002C4E21" w:rsidRPr="002C4E21">
        <w:rPr>
          <w:rFonts w:ascii="Times New Roman" w:hAnsi="Times New Roman" w:cs="Times New Roman"/>
          <w:sz w:val="24"/>
          <w:szCs w:val="24"/>
        </w:rPr>
        <w:t xml:space="preserve"> the below command to test the process:</w:t>
      </w:r>
    </w:p>
    <w:p w:rsidR="00723E47" w:rsidRDefault="00723E47">
      <w:pPr>
        <w:keepNext/>
        <w:spacing w:after="0" w:line="360" w:lineRule="auto"/>
        <w:jc w:val="center"/>
        <w:pPrChange w:id="1105" w:author="Likhita Sanapa Prabhakar" w:date="2017-09-08T02:37:00Z">
          <w:pPr>
            <w:keepNext/>
            <w:spacing w:after="0" w:line="360" w:lineRule="auto"/>
            <w:jc w:val="both"/>
          </w:pPr>
        </w:pPrChange>
      </w:pPr>
      <w:r>
        <w:rPr>
          <w:rFonts w:ascii="Times New Roman" w:hAnsi="Times New Roman" w:cs="Times New Roman"/>
          <w:noProof/>
          <w:color w:val="230DC3"/>
          <w:sz w:val="24"/>
          <w:szCs w:val="24"/>
        </w:rPr>
        <w:drawing>
          <wp:inline distT="0" distB="0" distL="0" distR="0" wp14:anchorId="3414A99B">
            <wp:extent cx="5543550" cy="1016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1016000"/>
                    </a:xfrm>
                    <a:prstGeom prst="rect">
                      <a:avLst/>
                    </a:prstGeom>
                    <a:noFill/>
                  </pic:spPr>
                </pic:pic>
              </a:graphicData>
            </a:graphic>
          </wp:inline>
        </w:drawing>
      </w:r>
    </w:p>
    <w:p w:rsidR="00723E47" w:rsidRPr="002C4E21" w:rsidRDefault="00723E47">
      <w:pPr>
        <w:pStyle w:val="Caption"/>
        <w:rPr>
          <w:rFonts w:cs="Times New Roman"/>
          <w:color w:val="230DC3"/>
          <w:sz w:val="24"/>
          <w:szCs w:val="24"/>
        </w:rPr>
        <w:pPrChange w:id="1106" w:author="Likhita Sanapa Prabhakar" w:date="2017-09-08T02:16:00Z">
          <w:pPr>
            <w:pStyle w:val="Caption"/>
            <w:jc w:val="both"/>
          </w:pPr>
        </w:pPrChange>
      </w:pPr>
      <w:bookmarkStart w:id="1107" w:name="_Toc492600446"/>
      <w:r>
        <w:t xml:space="preserve">Figure </w:t>
      </w:r>
      <w:fldSimple w:instr=" STYLEREF 1 \s ">
        <w:r w:rsidR="00B433EE">
          <w:rPr>
            <w:noProof/>
          </w:rPr>
          <w:t>2</w:t>
        </w:r>
      </w:fldSimple>
      <w:r w:rsidR="00B433EE">
        <w:noBreakHyphen/>
      </w:r>
      <w:fldSimple w:instr=" SEQ Figure \* ARABIC \s 1 ">
        <w:r w:rsidR="00B433EE">
          <w:rPr>
            <w:noProof/>
          </w:rPr>
          <w:t>31</w:t>
        </w:r>
      </w:fldSimple>
      <w:r>
        <w:t xml:space="preserve">: </w:t>
      </w:r>
      <w:r w:rsidRPr="00885FB2">
        <w:t>Tweets data in HDFS</w:t>
      </w:r>
      <w:bookmarkEnd w:id="1107"/>
    </w:p>
    <w:p w:rsidR="002C4E21" w:rsidRPr="00E51DE6" w:rsidRDefault="00E51DE6" w:rsidP="006F6A49">
      <w:pPr>
        <w:spacing w:after="0" w:line="360" w:lineRule="auto"/>
        <w:jc w:val="both"/>
        <w:rPr>
          <w:rFonts w:ascii="Times New Roman" w:hAnsi="Times New Roman" w:cs="Times New Roman"/>
          <w:sz w:val="24"/>
          <w:szCs w:val="24"/>
        </w:rPr>
      </w:pPr>
      <w:r w:rsidRPr="00E51DE6">
        <w:rPr>
          <w:rFonts w:ascii="Times New Roman" w:hAnsi="Times New Roman" w:cs="Times New Roman"/>
          <w:sz w:val="24"/>
          <w:szCs w:val="24"/>
        </w:rPr>
        <w:t>The content of the file is verified with the following command:</w:t>
      </w:r>
    </w:p>
    <w:p w:rsidR="00723E47" w:rsidRDefault="00723E47">
      <w:pPr>
        <w:keepNext/>
        <w:spacing w:after="0" w:line="360" w:lineRule="auto"/>
        <w:jc w:val="center"/>
        <w:pPrChange w:id="1108" w:author="Likhita Sanapa Prabhakar" w:date="2017-09-08T02:37:00Z">
          <w:pPr>
            <w:keepNext/>
            <w:spacing w:after="0" w:line="360" w:lineRule="auto"/>
            <w:jc w:val="both"/>
          </w:pPr>
        </w:pPrChange>
      </w:pPr>
      <w:r>
        <w:rPr>
          <w:rFonts w:ascii="Times New Roman" w:hAnsi="Times New Roman" w:cs="Times New Roman"/>
          <w:noProof/>
          <w:sz w:val="24"/>
          <w:szCs w:val="24"/>
        </w:rPr>
        <w:drawing>
          <wp:inline distT="0" distB="0" distL="0" distR="0" wp14:anchorId="6B4E8AC1">
            <wp:extent cx="5981700" cy="787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1700" cy="787400"/>
                    </a:xfrm>
                    <a:prstGeom prst="rect">
                      <a:avLst/>
                    </a:prstGeom>
                    <a:noFill/>
                  </pic:spPr>
                </pic:pic>
              </a:graphicData>
            </a:graphic>
          </wp:inline>
        </w:drawing>
      </w:r>
    </w:p>
    <w:p w:rsidR="00854DBE" w:rsidRDefault="00723E47">
      <w:pPr>
        <w:pStyle w:val="Caption"/>
        <w:rPr>
          <w:rFonts w:cs="Times New Roman"/>
          <w:sz w:val="24"/>
          <w:szCs w:val="24"/>
        </w:rPr>
        <w:pPrChange w:id="1109" w:author="Likhita Sanapa Prabhakar" w:date="2017-09-08T02:16:00Z">
          <w:pPr>
            <w:pStyle w:val="Caption"/>
            <w:jc w:val="both"/>
          </w:pPr>
        </w:pPrChange>
      </w:pPr>
      <w:bookmarkStart w:id="1110" w:name="_Toc492600447"/>
      <w:r>
        <w:t xml:space="preserve">Figure </w:t>
      </w:r>
      <w:fldSimple w:instr=" STYLEREF 1 \s ">
        <w:r w:rsidR="00B433EE">
          <w:rPr>
            <w:noProof/>
          </w:rPr>
          <w:t>2</w:t>
        </w:r>
      </w:fldSimple>
      <w:r w:rsidR="00B433EE">
        <w:noBreakHyphen/>
      </w:r>
      <w:fldSimple w:instr=" SEQ Figure \* ARABIC \s 1 ">
        <w:r w:rsidR="00B433EE">
          <w:rPr>
            <w:noProof/>
          </w:rPr>
          <w:t>32</w:t>
        </w:r>
      </w:fldSimple>
      <w:r>
        <w:t xml:space="preserve">: </w:t>
      </w:r>
      <w:r w:rsidRPr="003F6926">
        <w:t>Verifying the Tweet Content</w:t>
      </w:r>
      <w:bookmarkEnd w:id="1110"/>
    </w:p>
    <w:p w:rsidR="00934934" w:rsidRPr="00934934" w:rsidRDefault="00854DBE" w:rsidP="006F6A4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Now</w:t>
      </w:r>
      <w:r w:rsidR="002C4E21" w:rsidRPr="00027BEF">
        <w:rPr>
          <w:rFonts w:ascii="Times New Roman" w:hAnsi="Times New Roman" w:cs="Times New Roman"/>
          <w:sz w:val="24"/>
          <w:szCs w:val="24"/>
        </w:rPr>
        <w:t xml:space="preserve"> we have push</w:t>
      </w:r>
      <w:r>
        <w:rPr>
          <w:rFonts w:ascii="Times New Roman" w:hAnsi="Times New Roman" w:cs="Times New Roman"/>
          <w:sz w:val="24"/>
          <w:szCs w:val="24"/>
        </w:rPr>
        <w:t>ed</w:t>
      </w:r>
      <w:r w:rsidR="002C4E21" w:rsidRPr="00027BEF">
        <w:rPr>
          <w:rFonts w:ascii="Times New Roman" w:hAnsi="Times New Roman" w:cs="Times New Roman"/>
          <w:sz w:val="24"/>
          <w:szCs w:val="24"/>
        </w:rPr>
        <w:t xml:space="preserve"> the data that is imported to Elasticsearch into HDFS and verified it.</w:t>
      </w:r>
    </w:p>
    <w:p w:rsidR="00B7502A" w:rsidRDefault="00961088" w:rsidP="005B2B34">
      <w:pPr>
        <w:pStyle w:val="Heading2"/>
      </w:pPr>
      <w:bookmarkStart w:id="1111" w:name="_Toc492334913"/>
      <w:bookmarkStart w:id="1112" w:name="_Toc492600392"/>
      <w:r>
        <w:t>Elasticsearch and Kibana</w:t>
      </w:r>
      <w:bookmarkEnd w:id="1111"/>
      <w:bookmarkEnd w:id="1112"/>
    </w:p>
    <w:p w:rsidR="00850DEF" w:rsidRPr="00974632" w:rsidRDefault="00803B74" w:rsidP="001368E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Now</w:t>
      </w:r>
      <w:r w:rsidR="00974632" w:rsidRPr="00974632">
        <w:rPr>
          <w:rFonts w:ascii="Times New Roman" w:hAnsi="Times New Roman" w:cs="Times New Roman"/>
          <w:sz w:val="24"/>
          <w:szCs w:val="24"/>
        </w:rPr>
        <w:t xml:space="preserve"> we </w:t>
      </w:r>
      <w:r>
        <w:rPr>
          <w:rFonts w:ascii="Times New Roman" w:hAnsi="Times New Roman" w:cs="Times New Roman"/>
          <w:sz w:val="24"/>
          <w:szCs w:val="24"/>
        </w:rPr>
        <w:t xml:space="preserve">are ready to use </w:t>
      </w:r>
      <w:r w:rsidR="00974632" w:rsidRPr="00974632">
        <w:rPr>
          <w:rFonts w:ascii="Times New Roman" w:hAnsi="Times New Roman" w:cs="Times New Roman"/>
          <w:sz w:val="24"/>
          <w:szCs w:val="24"/>
        </w:rPr>
        <w:t xml:space="preserve">Elasticsearch and its querying </w:t>
      </w:r>
      <w:r>
        <w:rPr>
          <w:rFonts w:ascii="Times New Roman" w:hAnsi="Times New Roman" w:cs="Times New Roman"/>
          <w:sz w:val="24"/>
          <w:szCs w:val="24"/>
        </w:rPr>
        <w:t>capabilities</w:t>
      </w:r>
      <w:r w:rsidR="00974632" w:rsidRPr="00974632">
        <w:rPr>
          <w:rFonts w:ascii="Times New Roman" w:hAnsi="Times New Roman" w:cs="Times New Roman"/>
          <w:sz w:val="24"/>
          <w:szCs w:val="24"/>
        </w:rPr>
        <w:t>. We will use the CRUD operations with Elasticsearch</w:t>
      </w:r>
      <w:r w:rsidR="00955367">
        <w:rPr>
          <w:rFonts w:ascii="Times New Roman" w:hAnsi="Times New Roman" w:cs="Times New Roman"/>
          <w:sz w:val="24"/>
          <w:szCs w:val="24"/>
        </w:rPr>
        <w:t xml:space="preserve"> </w:t>
      </w:r>
      <w:r w:rsidR="00974632" w:rsidRPr="00974632">
        <w:rPr>
          <w:rFonts w:ascii="Times New Roman" w:hAnsi="Times New Roman" w:cs="Times New Roman"/>
          <w:sz w:val="24"/>
          <w:szCs w:val="24"/>
        </w:rPr>
        <w:t>to perform searches and aggregations.</w:t>
      </w:r>
      <w:r w:rsidR="00974632">
        <w:rPr>
          <w:rFonts w:ascii="Times New Roman" w:hAnsi="Times New Roman" w:cs="Times New Roman"/>
          <w:sz w:val="24"/>
          <w:szCs w:val="24"/>
        </w:rPr>
        <w:t xml:space="preserve"> </w:t>
      </w:r>
      <w:r w:rsidR="00955367">
        <w:rPr>
          <w:rFonts w:ascii="Times New Roman" w:hAnsi="Times New Roman" w:cs="Times New Roman"/>
          <w:sz w:val="24"/>
          <w:szCs w:val="24"/>
        </w:rPr>
        <w:t>Working with</w:t>
      </w:r>
      <w:r w:rsidR="00974632" w:rsidRPr="00974632">
        <w:rPr>
          <w:rFonts w:ascii="Times New Roman" w:hAnsi="Times New Roman" w:cs="Times New Roman"/>
          <w:sz w:val="24"/>
          <w:szCs w:val="24"/>
        </w:rPr>
        <w:t xml:space="preserve"> Elasticsearch is easy when it comes to searching and analytics. We can start Elasticsearch with a single command and start indexing the document and perform search operations.</w:t>
      </w:r>
    </w:p>
    <w:p w:rsidR="00961088" w:rsidRDefault="00961088" w:rsidP="00B66586">
      <w:pPr>
        <w:pStyle w:val="Heading3"/>
      </w:pPr>
      <w:bookmarkStart w:id="1113" w:name="_Toc492334914"/>
      <w:bookmarkStart w:id="1114" w:name="_Toc492600393"/>
      <w:r>
        <w:t>CRUD</w:t>
      </w:r>
      <w:bookmarkEnd w:id="1113"/>
      <w:bookmarkEnd w:id="1114"/>
    </w:p>
    <w:p w:rsidR="00974632" w:rsidRPr="00F34AFB" w:rsidRDefault="00C559DE" w:rsidP="007F0FA5">
      <w:pPr>
        <w:spacing w:after="0" w:line="360" w:lineRule="auto"/>
        <w:jc w:val="both"/>
        <w:rPr>
          <w:rFonts w:ascii="Times New Roman" w:hAnsi="Times New Roman" w:cs="Times New Roman"/>
          <w:sz w:val="24"/>
          <w:szCs w:val="24"/>
        </w:rPr>
      </w:pPr>
      <w:r w:rsidRPr="00F34AFB">
        <w:rPr>
          <w:rFonts w:ascii="Times New Roman" w:hAnsi="Times New Roman" w:cs="Times New Roman"/>
          <w:sz w:val="24"/>
          <w:szCs w:val="24"/>
        </w:rPr>
        <w:t>Elasticsearch offers a REST</w:t>
      </w:r>
      <w:r w:rsidR="00164FBA">
        <w:rPr>
          <w:rFonts w:ascii="Times New Roman" w:hAnsi="Times New Roman" w:cs="Times New Roman"/>
          <w:sz w:val="24"/>
          <w:szCs w:val="24"/>
        </w:rPr>
        <w:t xml:space="preserve"> </w:t>
      </w:r>
      <w:r w:rsidRPr="00F34AFB">
        <w:rPr>
          <w:rFonts w:ascii="Times New Roman" w:hAnsi="Times New Roman" w:cs="Times New Roman"/>
          <w:sz w:val="24"/>
          <w:szCs w:val="24"/>
        </w:rPr>
        <w:t xml:space="preserve">API to perform the CRUD operations. CRUD stands for Create, Retrieve, Update and Delete. To search a document in Elasticsearch we need to execute queries. To execute queries, we either need </w:t>
      </w:r>
      <w:proofErr w:type="spellStart"/>
      <w:r w:rsidRPr="00F34AFB">
        <w:rPr>
          <w:rFonts w:ascii="Times New Roman" w:hAnsi="Times New Roman" w:cs="Times New Roman"/>
          <w:sz w:val="24"/>
          <w:szCs w:val="24"/>
        </w:rPr>
        <w:t>cURL</w:t>
      </w:r>
      <w:proofErr w:type="spellEnd"/>
      <w:r w:rsidRPr="00F34AFB">
        <w:rPr>
          <w:rFonts w:ascii="Times New Roman" w:hAnsi="Times New Roman" w:cs="Times New Roman"/>
          <w:sz w:val="24"/>
          <w:szCs w:val="24"/>
        </w:rPr>
        <w:t xml:space="preserve"> or Sense interface. We have already seen how to work on Sense so </w:t>
      </w:r>
      <w:r w:rsidR="00F34AFB" w:rsidRPr="00F34AFB">
        <w:rPr>
          <w:rFonts w:ascii="Times New Roman" w:hAnsi="Times New Roman" w:cs="Times New Roman"/>
          <w:sz w:val="24"/>
          <w:szCs w:val="24"/>
        </w:rPr>
        <w:t xml:space="preserve">here </w:t>
      </w:r>
      <w:proofErr w:type="spellStart"/>
      <w:r w:rsidR="00F34AFB" w:rsidRPr="00F34AFB">
        <w:rPr>
          <w:rFonts w:ascii="Times New Roman" w:hAnsi="Times New Roman" w:cs="Times New Roman"/>
          <w:sz w:val="24"/>
          <w:szCs w:val="24"/>
        </w:rPr>
        <w:t>cURL</w:t>
      </w:r>
      <w:proofErr w:type="spellEnd"/>
      <w:r w:rsidR="00F34AFB" w:rsidRPr="00F34AFB">
        <w:rPr>
          <w:rFonts w:ascii="Times New Roman" w:hAnsi="Times New Roman" w:cs="Times New Roman"/>
          <w:sz w:val="24"/>
          <w:szCs w:val="24"/>
        </w:rPr>
        <w:t xml:space="preserve"> is used. To use </w:t>
      </w:r>
      <w:proofErr w:type="spellStart"/>
      <w:r w:rsidR="00F34AFB" w:rsidRPr="00F34AFB">
        <w:rPr>
          <w:rFonts w:ascii="Times New Roman" w:hAnsi="Times New Roman" w:cs="Times New Roman"/>
          <w:sz w:val="24"/>
          <w:szCs w:val="24"/>
        </w:rPr>
        <w:t>cURL</w:t>
      </w:r>
      <w:proofErr w:type="spellEnd"/>
      <w:r w:rsidR="00F34AFB" w:rsidRPr="00F34AFB">
        <w:rPr>
          <w:rFonts w:ascii="Times New Roman" w:hAnsi="Times New Roman" w:cs="Times New Roman"/>
          <w:sz w:val="24"/>
          <w:szCs w:val="24"/>
        </w:rPr>
        <w:t>, check if it is installed on the server.</w:t>
      </w:r>
    </w:p>
    <w:p w:rsidR="00F34AFB" w:rsidRDefault="00F34AFB" w:rsidP="00164FBA">
      <w:pPr>
        <w:spacing w:before="120" w:after="120" w:line="360" w:lineRule="auto"/>
        <w:ind w:firstLine="720"/>
        <w:jc w:val="both"/>
        <w:rPr>
          <w:ins w:id="1115" w:author="Likhita Sanapa Prabhakar" w:date="2017-09-08T02:37:00Z"/>
          <w:rFonts w:ascii="Arial" w:hAnsi="Arial" w:cs="Arial"/>
          <w:sz w:val="20"/>
          <w:szCs w:val="20"/>
        </w:rPr>
      </w:pPr>
      <w:r w:rsidRPr="00164FBA">
        <w:rPr>
          <w:rFonts w:ascii="Arial" w:hAnsi="Arial" w:cs="Arial"/>
          <w:sz w:val="20"/>
          <w:szCs w:val="20"/>
        </w:rPr>
        <w:t>$ curl –version</w:t>
      </w:r>
    </w:p>
    <w:p w:rsidR="00C40E30" w:rsidRDefault="00C40E30" w:rsidP="00164FBA">
      <w:pPr>
        <w:spacing w:before="120" w:after="120" w:line="360" w:lineRule="auto"/>
        <w:ind w:firstLine="720"/>
        <w:jc w:val="both"/>
        <w:rPr>
          <w:ins w:id="1116" w:author="Likhita Sanapa Prabhakar" w:date="2017-09-08T02:37:00Z"/>
          <w:rFonts w:ascii="Arial" w:hAnsi="Arial" w:cs="Arial"/>
          <w:sz w:val="20"/>
          <w:szCs w:val="20"/>
        </w:rPr>
      </w:pPr>
    </w:p>
    <w:p w:rsidR="00C40E30" w:rsidRPr="00164FBA" w:rsidRDefault="00C40E30" w:rsidP="00164FBA">
      <w:pPr>
        <w:spacing w:before="120" w:after="120" w:line="360" w:lineRule="auto"/>
        <w:ind w:firstLine="720"/>
        <w:jc w:val="both"/>
        <w:rPr>
          <w:rFonts w:ascii="Arial" w:hAnsi="Arial" w:cs="Arial"/>
          <w:sz w:val="20"/>
          <w:szCs w:val="20"/>
        </w:rPr>
      </w:pPr>
    </w:p>
    <w:p w:rsidR="00F925E9" w:rsidRDefault="00F34AFB" w:rsidP="007F0FA5">
      <w:pPr>
        <w:pStyle w:val="ListParagraph"/>
        <w:numPr>
          <w:ilvl w:val="0"/>
          <w:numId w:val="10"/>
        </w:numPr>
        <w:spacing w:line="360" w:lineRule="auto"/>
        <w:jc w:val="both"/>
        <w:rPr>
          <w:rFonts w:ascii="Times New Roman" w:hAnsi="Times New Roman" w:cs="Times New Roman"/>
          <w:sz w:val="24"/>
          <w:szCs w:val="24"/>
        </w:rPr>
      </w:pPr>
      <w:r w:rsidRPr="003A17CB">
        <w:rPr>
          <w:rFonts w:ascii="Times New Roman" w:hAnsi="Times New Roman" w:cs="Times New Roman"/>
          <w:b/>
          <w:sz w:val="24"/>
          <w:szCs w:val="24"/>
        </w:rPr>
        <w:lastRenderedPageBreak/>
        <w:t>Create:</w:t>
      </w:r>
      <w:r w:rsidRPr="003A17CB">
        <w:rPr>
          <w:rFonts w:ascii="Times New Roman" w:hAnsi="Times New Roman" w:cs="Times New Roman"/>
          <w:sz w:val="24"/>
          <w:szCs w:val="24"/>
        </w:rPr>
        <w:t xml:space="preserve"> An index is created in Elasticsearch using the below query:</w:t>
      </w:r>
    </w:p>
    <w:p w:rsidR="00723E47" w:rsidRDefault="00723E47">
      <w:pPr>
        <w:keepNext/>
        <w:jc w:val="center"/>
        <w:pPrChange w:id="1117" w:author="Likhita Sanapa Prabhakar" w:date="2017-09-08T02:37:00Z">
          <w:pPr>
            <w:keepNext/>
          </w:pPr>
        </w:pPrChange>
      </w:pPr>
      <w:r>
        <w:rPr>
          <w:rFonts w:ascii="Times New Roman" w:hAnsi="Times New Roman" w:cs="Times New Roman"/>
          <w:noProof/>
          <w:sz w:val="24"/>
          <w:szCs w:val="24"/>
        </w:rPr>
        <w:drawing>
          <wp:inline distT="0" distB="0" distL="0" distR="0" wp14:anchorId="2E09F889">
            <wp:extent cx="5130800" cy="1720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0800" cy="1720850"/>
                    </a:xfrm>
                    <a:prstGeom prst="rect">
                      <a:avLst/>
                    </a:prstGeom>
                    <a:noFill/>
                  </pic:spPr>
                </pic:pic>
              </a:graphicData>
            </a:graphic>
          </wp:inline>
        </w:drawing>
      </w:r>
    </w:p>
    <w:p w:rsidR="001B232E" w:rsidRPr="0016479F" w:rsidRDefault="00723E47">
      <w:pPr>
        <w:pStyle w:val="Caption"/>
        <w:rPr>
          <w:rFonts w:cs="Times New Roman"/>
          <w:sz w:val="24"/>
          <w:szCs w:val="24"/>
        </w:rPr>
        <w:pPrChange w:id="1118" w:author="Likhita Sanapa Prabhakar" w:date="2017-09-08T02:16:00Z">
          <w:pPr>
            <w:pStyle w:val="Caption"/>
            <w:jc w:val="left"/>
          </w:pPr>
        </w:pPrChange>
      </w:pPr>
      <w:bookmarkStart w:id="1119" w:name="_Toc492600448"/>
      <w:r>
        <w:t xml:space="preserve">Figure </w:t>
      </w:r>
      <w:fldSimple w:instr=" STYLEREF 1 \s ">
        <w:r w:rsidR="00B433EE">
          <w:rPr>
            <w:noProof/>
          </w:rPr>
          <w:t>2</w:t>
        </w:r>
      </w:fldSimple>
      <w:r w:rsidR="00B433EE">
        <w:noBreakHyphen/>
      </w:r>
      <w:fldSimple w:instr=" SEQ Figure \* ARABIC \s 1 ">
        <w:r w:rsidR="00B433EE">
          <w:rPr>
            <w:noProof/>
          </w:rPr>
          <w:t>33</w:t>
        </w:r>
      </w:fldSimple>
      <w:r>
        <w:t xml:space="preserve">: </w:t>
      </w:r>
      <w:r w:rsidRPr="000E669D">
        <w:t>Creating Index in Elasticsearch</w:t>
      </w:r>
      <w:bookmarkEnd w:id="1119"/>
    </w:p>
    <w:p w:rsidR="000C53B4" w:rsidRPr="00840107" w:rsidRDefault="000C53B4" w:rsidP="007F0FA5">
      <w:pPr>
        <w:pStyle w:val="ListParagraph"/>
        <w:numPr>
          <w:ilvl w:val="0"/>
          <w:numId w:val="10"/>
        </w:numPr>
        <w:spacing w:line="360" w:lineRule="auto"/>
        <w:jc w:val="both"/>
        <w:rPr>
          <w:rFonts w:ascii="Times New Roman" w:hAnsi="Times New Roman" w:cs="Times New Roman"/>
          <w:color w:val="230DC3"/>
          <w:sz w:val="24"/>
          <w:szCs w:val="24"/>
        </w:rPr>
      </w:pPr>
      <w:r w:rsidRPr="0016479F">
        <w:rPr>
          <w:rFonts w:ascii="Times New Roman" w:hAnsi="Times New Roman" w:cs="Times New Roman"/>
          <w:b/>
          <w:sz w:val="24"/>
          <w:szCs w:val="24"/>
        </w:rPr>
        <w:t>Retrieve:</w:t>
      </w:r>
      <w:r w:rsidRPr="0016479F">
        <w:rPr>
          <w:rFonts w:ascii="Times New Roman" w:hAnsi="Times New Roman" w:cs="Times New Roman"/>
          <w:sz w:val="24"/>
          <w:szCs w:val="24"/>
        </w:rPr>
        <w:t xml:space="preserve"> To retrieve the document that we indexed, the following query is used:</w:t>
      </w:r>
    </w:p>
    <w:p w:rsidR="00723E47" w:rsidRDefault="00723E47">
      <w:pPr>
        <w:pStyle w:val="ListParagraph"/>
        <w:keepNext/>
        <w:jc w:val="center"/>
        <w:pPrChange w:id="1120" w:author="Likhita Sanapa Prabhakar" w:date="2017-09-08T02:38:00Z">
          <w:pPr>
            <w:pStyle w:val="ListParagraph"/>
            <w:keepNext/>
          </w:pPr>
        </w:pPrChange>
      </w:pPr>
      <w:r>
        <w:rPr>
          <w:rFonts w:ascii="Times New Roman" w:hAnsi="Times New Roman" w:cs="Times New Roman"/>
          <w:noProof/>
          <w:color w:val="230DC3"/>
          <w:sz w:val="24"/>
          <w:szCs w:val="24"/>
        </w:rPr>
        <w:drawing>
          <wp:inline distT="0" distB="0" distL="0" distR="0" wp14:anchorId="4425794A">
            <wp:extent cx="5105400" cy="1987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1987550"/>
                    </a:xfrm>
                    <a:prstGeom prst="rect">
                      <a:avLst/>
                    </a:prstGeom>
                    <a:noFill/>
                  </pic:spPr>
                </pic:pic>
              </a:graphicData>
            </a:graphic>
          </wp:inline>
        </w:drawing>
      </w:r>
    </w:p>
    <w:p w:rsidR="00840107" w:rsidRPr="00840107" w:rsidDel="00C40E30" w:rsidRDefault="00723E47">
      <w:pPr>
        <w:pStyle w:val="Caption"/>
        <w:rPr>
          <w:del w:id="1121" w:author="Likhita Sanapa Prabhakar" w:date="2017-09-08T02:38:00Z"/>
          <w:rFonts w:cs="Times New Roman"/>
          <w:color w:val="230DC3"/>
          <w:sz w:val="24"/>
          <w:szCs w:val="24"/>
        </w:rPr>
        <w:pPrChange w:id="1122" w:author="Likhita Sanapa Prabhakar" w:date="2017-09-08T02:16:00Z">
          <w:pPr>
            <w:pStyle w:val="Caption"/>
            <w:jc w:val="left"/>
          </w:pPr>
        </w:pPrChange>
      </w:pPr>
      <w:bookmarkStart w:id="1123" w:name="_Toc492600449"/>
      <w:r>
        <w:t xml:space="preserve">Figure </w:t>
      </w:r>
      <w:fldSimple w:instr=" STYLEREF 1 \s ">
        <w:r w:rsidR="00B433EE">
          <w:rPr>
            <w:noProof/>
          </w:rPr>
          <w:t>2</w:t>
        </w:r>
      </w:fldSimple>
      <w:r w:rsidR="00B433EE">
        <w:noBreakHyphen/>
      </w:r>
      <w:fldSimple w:instr=" SEQ Figure \* ARABIC \s 1 ">
        <w:r w:rsidR="00B433EE">
          <w:rPr>
            <w:noProof/>
          </w:rPr>
          <w:t>34</w:t>
        </w:r>
      </w:fldSimple>
      <w:r>
        <w:t xml:space="preserve">: </w:t>
      </w:r>
      <w:r w:rsidRPr="0069185B">
        <w:t>Retrieving Data from Elasticsearch Index</w:t>
      </w:r>
      <w:bookmarkEnd w:id="1123"/>
    </w:p>
    <w:p w:rsidR="00840107" w:rsidRPr="00840107" w:rsidRDefault="00840107">
      <w:pPr>
        <w:pStyle w:val="Caption"/>
        <w:pPrChange w:id="1124" w:author="Likhita Sanapa Prabhakar" w:date="2017-09-08T02:38:00Z">
          <w:pPr>
            <w:spacing w:line="360" w:lineRule="auto"/>
            <w:jc w:val="both"/>
          </w:pPr>
        </w:pPrChange>
      </w:pPr>
    </w:p>
    <w:p w:rsidR="000E5FCB" w:rsidRPr="000E5FCB" w:rsidRDefault="00F34AFB" w:rsidP="007F0FA5">
      <w:pPr>
        <w:pStyle w:val="ListParagraph"/>
        <w:numPr>
          <w:ilvl w:val="0"/>
          <w:numId w:val="10"/>
        </w:numPr>
        <w:spacing w:line="360" w:lineRule="auto"/>
        <w:jc w:val="both"/>
        <w:rPr>
          <w:rFonts w:ascii="Times New Roman" w:hAnsi="Times New Roman" w:cs="Times New Roman"/>
          <w:color w:val="230DC3"/>
          <w:sz w:val="24"/>
          <w:szCs w:val="24"/>
        </w:rPr>
      </w:pPr>
      <w:r w:rsidRPr="0016479F">
        <w:rPr>
          <w:rFonts w:ascii="Times New Roman" w:hAnsi="Times New Roman" w:cs="Times New Roman"/>
          <w:b/>
          <w:sz w:val="24"/>
          <w:szCs w:val="24"/>
        </w:rPr>
        <w:t>Update:</w:t>
      </w:r>
      <w:r w:rsidRPr="0016479F">
        <w:rPr>
          <w:rFonts w:ascii="Times New Roman" w:hAnsi="Times New Roman" w:cs="Times New Roman"/>
          <w:sz w:val="24"/>
          <w:szCs w:val="24"/>
        </w:rPr>
        <w:t xml:space="preserve"> If we want to make any changes to the existing document then:</w:t>
      </w:r>
    </w:p>
    <w:p w:rsidR="00723E47" w:rsidRDefault="00723E47">
      <w:pPr>
        <w:pStyle w:val="ListParagraph"/>
        <w:keepNext/>
        <w:spacing w:line="360" w:lineRule="auto"/>
        <w:jc w:val="center"/>
        <w:pPrChange w:id="1125" w:author="Likhita Sanapa Prabhakar" w:date="2017-09-08T02:38:00Z">
          <w:pPr>
            <w:pStyle w:val="ListParagraph"/>
            <w:keepNext/>
            <w:spacing w:line="360" w:lineRule="auto"/>
            <w:jc w:val="both"/>
          </w:pPr>
        </w:pPrChange>
      </w:pPr>
      <w:r>
        <w:rPr>
          <w:rFonts w:ascii="Times New Roman" w:hAnsi="Times New Roman" w:cs="Times New Roman"/>
          <w:noProof/>
          <w:sz w:val="24"/>
          <w:szCs w:val="24"/>
        </w:rPr>
        <w:drawing>
          <wp:inline distT="0" distB="0" distL="0" distR="0" wp14:anchorId="7B295CAA">
            <wp:extent cx="5022850" cy="1574800"/>
            <wp:effectExtent l="0" t="0" r="635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2850" cy="1574800"/>
                    </a:xfrm>
                    <a:prstGeom prst="rect">
                      <a:avLst/>
                    </a:prstGeom>
                    <a:noFill/>
                  </pic:spPr>
                </pic:pic>
              </a:graphicData>
            </a:graphic>
          </wp:inline>
        </w:drawing>
      </w:r>
    </w:p>
    <w:p w:rsidR="00F23109" w:rsidRPr="00F23109" w:rsidRDefault="00723E47">
      <w:pPr>
        <w:pStyle w:val="Caption"/>
        <w:rPr>
          <w:rFonts w:cs="Times New Roman"/>
          <w:sz w:val="24"/>
          <w:szCs w:val="24"/>
        </w:rPr>
        <w:pPrChange w:id="1126" w:author="Likhita Sanapa Prabhakar" w:date="2017-09-08T02:16:00Z">
          <w:pPr>
            <w:pStyle w:val="Caption"/>
            <w:jc w:val="both"/>
          </w:pPr>
        </w:pPrChange>
      </w:pPr>
      <w:bookmarkStart w:id="1127" w:name="_Toc492600450"/>
      <w:r>
        <w:t xml:space="preserve">Figure </w:t>
      </w:r>
      <w:fldSimple w:instr=" STYLEREF 1 \s ">
        <w:r w:rsidR="00B433EE">
          <w:rPr>
            <w:noProof/>
          </w:rPr>
          <w:t>2</w:t>
        </w:r>
      </w:fldSimple>
      <w:r w:rsidR="00B433EE">
        <w:noBreakHyphen/>
      </w:r>
      <w:fldSimple w:instr=" SEQ Figure \* ARABIC \s 1 ">
        <w:r w:rsidR="00B433EE">
          <w:rPr>
            <w:noProof/>
          </w:rPr>
          <w:t>35</w:t>
        </w:r>
      </w:fldSimple>
      <w:r>
        <w:t xml:space="preserve">: </w:t>
      </w:r>
      <w:r w:rsidRPr="00382F26">
        <w:t>Updating Elasticsearch Document</w:t>
      </w:r>
      <w:bookmarkEnd w:id="1127"/>
    </w:p>
    <w:p w:rsidR="00F23109" w:rsidRDefault="00F23109" w:rsidP="00F23109">
      <w:pPr>
        <w:pStyle w:val="ListParagraph"/>
        <w:spacing w:line="360" w:lineRule="auto"/>
        <w:jc w:val="both"/>
        <w:rPr>
          <w:rFonts w:ascii="Times New Roman" w:hAnsi="Times New Roman" w:cs="Times New Roman"/>
          <w:sz w:val="24"/>
          <w:szCs w:val="24"/>
        </w:rPr>
      </w:pPr>
    </w:p>
    <w:p w:rsidR="00F23109" w:rsidRDefault="00F23109" w:rsidP="00F23109">
      <w:pPr>
        <w:pStyle w:val="ListParagraph"/>
        <w:spacing w:line="360" w:lineRule="auto"/>
        <w:jc w:val="both"/>
        <w:rPr>
          <w:ins w:id="1128" w:author="Likhita Sanapa Prabhakar" w:date="2017-09-08T02:38:00Z"/>
          <w:rFonts w:ascii="Times New Roman" w:hAnsi="Times New Roman" w:cs="Times New Roman"/>
          <w:sz w:val="24"/>
          <w:szCs w:val="24"/>
        </w:rPr>
      </w:pPr>
    </w:p>
    <w:p w:rsidR="00C40E30" w:rsidRPr="00F23109" w:rsidRDefault="00C40E30" w:rsidP="00F23109">
      <w:pPr>
        <w:pStyle w:val="ListParagraph"/>
        <w:spacing w:line="360" w:lineRule="auto"/>
        <w:jc w:val="both"/>
        <w:rPr>
          <w:rFonts w:ascii="Times New Roman" w:hAnsi="Times New Roman" w:cs="Times New Roman"/>
          <w:sz w:val="24"/>
          <w:szCs w:val="24"/>
        </w:rPr>
      </w:pPr>
    </w:p>
    <w:p w:rsidR="000C53B4" w:rsidRDefault="000C53B4" w:rsidP="007F0FA5">
      <w:pPr>
        <w:pStyle w:val="ListParagraph"/>
        <w:numPr>
          <w:ilvl w:val="0"/>
          <w:numId w:val="10"/>
        </w:numPr>
        <w:spacing w:line="360" w:lineRule="auto"/>
        <w:jc w:val="both"/>
        <w:rPr>
          <w:rFonts w:ascii="Times New Roman" w:hAnsi="Times New Roman" w:cs="Times New Roman"/>
          <w:sz w:val="24"/>
          <w:szCs w:val="24"/>
        </w:rPr>
      </w:pPr>
      <w:r w:rsidRPr="000C53B4">
        <w:rPr>
          <w:rFonts w:ascii="Times New Roman" w:hAnsi="Times New Roman" w:cs="Times New Roman"/>
          <w:b/>
          <w:sz w:val="24"/>
          <w:szCs w:val="24"/>
        </w:rPr>
        <w:lastRenderedPageBreak/>
        <w:t>Delete:</w:t>
      </w:r>
      <w:r w:rsidRPr="000C53B4">
        <w:rPr>
          <w:rFonts w:ascii="Times New Roman" w:hAnsi="Times New Roman" w:cs="Times New Roman"/>
          <w:sz w:val="24"/>
          <w:szCs w:val="24"/>
        </w:rPr>
        <w:t xml:space="preserve"> Any document in Elasticsearch can be deleted using the delete query:</w:t>
      </w:r>
    </w:p>
    <w:p w:rsidR="00723E47" w:rsidRDefault="00723E47">
      <w:pPr>
        <w:pStyle w:val="ListParagraph"/>
        <w:keepNext/>
        <w:spacing w:line="360" w:lineRule="auto"/>
        <w:jc w:val="center"/>
        <w:pPrChange w:id="1129" w:author="Likhita Sanapa Prabhakar" w:date="2017-09-08T02:38:00Z">
          <w:pPr>
            <w:pStyle w:val="ListParagraph"/>
            <w:keepNext/>
            <w:spacing w:line="360" w:lineRule="auto"/>
            <w:jc w:val="both"/>
          </w:pPr>
        </w:pPrChange>
      </w:pPr>
      <w:r>
        <w:rPr>
          <w:rFonts w:ascii="Times New Roman" w:hAnsi="Times New Roman" w:cs="Times New Roman"/>
          <w:noProof/>
          <w:sz w:val="24"/>
          <w:szCs w:val="24"/>
        </w:rPr>
        <w:drawing>
          <wp:inline distT="0" distB="0" distL="0" distR="0" wp14:anchorId="28A0E3C5">
            <wp:extent cx="5302250" cy="1143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2250" cy="1143000"/>
                    </a:xfrm>
                    <a:prstGeom prst="rect">
                      <a:avLst/>
                    </a:prstGeom>
                    <a:noFill/>
                  </pic:spPr>
                </pic:pic>
              </a:graphicData>
            </a:graphic>
          </wp:inline>
        </w:drawing>
      </w:r>
    </w:p>
    <w:p w:rsidR="00723E47" w:rsidRPr="000C53B4" w:rsidRDefault="00723E47">
      <w:pPr>
        <w:pStyle w:val="Caption"/>
        <w:rPr>
          <w:rFonts w:cs="Times New Roman"/>
          <w:sz w:val="24"/>
          <w:szCs w:val="24"/>
        </w:rPr>
        <w:pPrChange w:id="1130" w:author="Likhita Sanapa Prabhakar" w:date="2017-09-08T02:16:00Z">
          <w:pPr>
            <w:pStyle w:val="Caption"/>
            <w:jc w:val="both"/>
          </w:pPr>
        </w:pPrChange>
      </w:pPr>
      <w:bookmarkStart w:id="1131" w:name="_Toc492600451"/>
      <w:r>
        <w:t xml:space="preserve">Figure </w:t>
      </w:r>
      <w:fldSimple w:instr=" STYLEREF 1 \s ">
        <w:r w:rsidR="00B433EE">
          <w:rPr>
            <w:noProof/>
          </w:rPr>
          <w:t>2</w:t>
        </w:r>
      </w:fldSimple>
      <w:r w:rsidR="00B433EE">
        <w:noBreakHyphen/>
      </w:r>
      <w:fldSimple w:instr=" SEQ Figure \* ARABIC \s 1 ">
        <w:r w:rsidR="00B433EE">
          <w:rPr>
            <w:noProof/>
          </w:rPr>
          <w:t>36</w:t>
        </w:r>
      </w:fldSimple>
      <w:r>
        <w:t xml:space="preserve">: </w:t>
      </w:r>
      <w:r w:rsidRPr="00EC647E">
        <w:t>Deleting Data from Elasticsearch Index</w:t>
      </w:r>
      <w:bookmarkEnd w:id="1131"/>
    </w:p>
    <w:p w:rsidR="00F34AFB" w:rsidRPr="000C53B4" w:rsidRDefault="00F34AFB" w:rsidP="007F0FA5">
      <w:pPr>
        <w:spacing w:after="0" w:line="360" w:lineRule="auto"/>
        <w:jc w:val="both"/>
        <w:rPr>
          <w:rFonts w:ascii="Times New Roman" w:hAnsi="Times New Roman" w:cs="Times New Roman"/>
          <w:b/>
          <w:sz w:val="24"/>
          <w:szCs w:val="24"/>
        </w:rPr>
      </w:pPr>
      <w:r w:rsidRPr="007B5B6A">
        <w:rPr>
          <w:rFonts w:ascii="Times New Roman" w:hAnsi="Times New Roman" w:cs="Times New Roman"/>
          <w:sz w:val="24"/>
          <w:szCs w:val="24"/>
        </w:rPr>
        <w:t xml:space="preserve">Mappings can also be created for Elasticsearch documents </w:t>
      </w:r>
      <w:r w:rsidR="004750D2" w:rsidRPr="007B5B6A">
        <w:rPr>
          <w:rFonts w:ascii="Times New Roman" w:hAnsi="Times New Roman" w:cs="Times New Roman"/>
          <w:sz w:val="24"/>
          <w:szCs w:val="24"/>
        </w:rPr>
        <w:t>while indexing it.</w:t>
      </w:r>
    </w:p>
    <w:p w:rsidR="004750D2" w:rsidRPr="00AC04F0" w:rsidRDefault="004750D2" w:rsidP="00A30C8C">
      <w:pPr>
        <w:spacing w:before="120" w:after="120" w:line="360" w:lineRule="auto"/>
        <w:ind w:firstLine="720"/>
        <w:jc w:val="both"/>
        <w:rPr>
          <w:rFonts w:ascii="Arial" w:hAnsi="Arial" w:cs="Arial"/>
          <w:sz w:val="20"/>
          <w:szCs w:val="20"/>
        </w:rPr>
      </w:pPr>
      <w:r w:rsidRPr="00AC04F0">
        <w:rPr>
          <w:rFonts w:ascii="Arial" w:hAnsi="Arial" w:cs="Arial"/>
          <w:sz w:val="20"/>
          <w:szCs w:val="20"/>
        </w:rPr>
        <w:t xml:space="preserve">$ curl -XGET </w:t>
      </w:r>
      <w:r w:rsidR="00B923ED" w:rsidRPr="00AC04F0">
        <w:rPr>
          <w:rFonts w:ascii="Arial" w:hAnsi="Arial" w:cs="Arial"/>
          <w:sz w:val="20"/>
          <w:szCs w:val="20"/>
          <w:rPrChange w:id="1132" w:author="Likhita Sanapa Prabhakar" w:date="2017-09-08T03:36:00Z">
            <w:rPr/>
          </w:rPrChange>
        </w:rPr>
        <w:fldChar w:fldCharType="begin"/>
      </w:r>
      <w:r w:rsidR="00B923ED" w:rsidRPr="00AC04F0">
        <w:rPr>
          <w:rFonts w:ascii="Arial" w:hAnsi="Arial" w:cs="Arial"/>
          <w:sz w:val="20"/>
          <w:szCs w:val="20"/>
          <w:rPrChange w:id="1133" w:author="Likhita Sanapa Prabhakar" w:date="2017-09-08T03:36:00Z">
            <w:rPr/>
          </w:rPrChange>
        </w:rPr>
        <w:instrText xml:space="preserve"> HYPERLINK "http://localhost:9200/hrms/candidate/_mapping?pretty" </w:instrText>
      </w:r>
      <w:r w:rsidR="00B923ED" w:rsidRPr="00AC04F0">
        <w:rPr>
          <w:rFonts w:ascii="Arial" w:hAnsi="Arial" w:cs="Arial"/>
          <w:sz w:val="20"/>
          <w:szCs w:val="20"/>
          <w:rPrChange w:id="1134" w:author="Likhita Sanapa Prabhakar" w:date="2017-09-08T03:36:00Z">
            <w:rPr>
              <w:rStyle w:val="Hyperlink"/>
              <w:rFonts w:ascii="Arial" w:hAnsi="Arial" w:cs="Arial"/>
              <w:color w:val="auto"/>
              <w:sz w:val="20"/>
              <w:szCs w:val="20"/>
            </w:rPr>
          </w:rPrChange>
        </w:rPr>
        <w:fldChar w:fldCharType="separate"/>
      </w:r>
      <w:r w:rsidRPr="00AC04F0">
        <w:rPr>
          <w:rStyle w:val="Hyperlink"/>
          <w:rFonts w:ascii="Arial" w:hAnsi="Arial" w:cs="Arial"/>
          <w:color w:val="auto"/>
          <w:sz w:val="20"/>
          <w:szCs w:val="20"/>
        </w:rPr>
        <w:t>http://localhost:9200/hrms/candidate/_mapping?pretty</w:t>
      </w:r>
      <w:r w:rsidR="00B923ED" w:rsidRPr="00AC04F0">
        <w:rPr>
          <w:rStyle w:val="Hyperlink"/>
          <w:rFonts w:ascii="Arial" w:hAnsi="Arial" w:cs="Arial"/>
          <w:color w:val="auto"/>
          <w:sz w:val="20"/>
          <w:szCs w:val="20"/>
          <w:rPrChange w:id="1135" w:author="Likhita Sanapa Prabhakar" w:date="2017-09-08T03:36:00Z">
            <w:rPr>
              <w:rStyle w:val="Hyperlink"/>
              <w:rFonts w:ascii="Arial" w:hAnsi="Arial" w:cs="Arial"/>
              <w:color w:val="auto"/>
              <w:sz w:val="20"/>
              <w:szCs w:val="20"/>
            </w:rPr>
          </w:rPrChange>
        </w:rPr>
        <w:fldChar w:fldCharType="end"/>
      </w:r>
    </w:p>
    <w:p w:rsidR="004750D2" w:rsidRPr="007B5B6A" w:rsidRDefault="004750D2" w:rsidP="007F0FA5">
      <w:pPr>
        <w:spacing w:after="0" w:line="360" w:lineRule="auto"/>
        <w:jc w:val="both"/>
        <w:rPr>
          <w:rFonts w:ascii="Times New Roman" w:hAnsi="Times New Roman" w:cs="Times New Roman"/>
          <w:sz w:val="24"/>
          <w:szCs w:val="24"/>
        </w:rPr>
      </w:pPr>
      <w:r w:rsidRPr="007B5B6A">
        <w:rPr>
          <w:rFonts w:ascii="Times New Roman" w:hAnsi="Times New Roman" w:cs="Times New Roman"/>
          <w:sz w:val="24"/>
          <w:szCs w:val="24"/>
        </w:rPr>
        <w:t>The output is:</w:t>
      </w:r>
    </w:p>
    <w:p w:rsidR="00723E47" w:rsidRDefault="00723E47">
      <w:pPr>
        <w:keepNext/>
        <w:spacing w:line="480" w:lineRule="auto"/>
        <w:jc w:val="center"/>
        <w:pPrChange w:id="1136" w:author="Likhita Sanapa Prabhakar" w:date="2017-09-08T02:39:00Z">
          <w:pPr>
            <w:keepNext/>
            <w:spacing w:line="480" w:lineRule="auto"/>
          </w:pPr>
        </w:pPrChange>
      </w:pPr>
      <w:r>
        <w:rPr>
          <w:rFonts w:ascii="Times New Roman" w:hAnsi="Times New Roman" w:cs="Times New Roman"/>
          <w:b/>
          <w:noProof/>
          <w:color w:val="230DC3"/>
          <w:sz w:val="26"/>
          <w:szCs w:val="26"/>
        </w:rPr>
        <w:drawing>
          <wp:inline distT="0" distB="0" distL="0" distR="0" wp14:anchorId="51C2F200">
            <wp:extent cx="1898650" cy="2856811"/>
            <wp:effectExtent l="0" t="0" r="635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2779" cy="2863024"/>
                    </a:xfrm>
                    <a:prstGeom prst="rect">
                      <a:avLst/>
                    </a:prstGeom>
                    <a:noFill/>
                  </pic:spPr>
                </pic:pic>
              </a:graphicData>
            </a:graphic>
          </wp:inline>
        </w:drawing>
      </w:r>
    </w:p>
    <w:p w:rsidR="004750D2" w:rsidRDefault="00723E47">
      <w:pPr>
        <w:pStyle w:val="Caption"/>
        <w:rPr>
          <w:rFonts w:cs="Times New Roman"/>
          <w:b/>
          <w:color w:val="230DC3"/>
          <w:sz w:val="26"/>
          <w:szCs w:val="26"/>
        </w:rPr>
        <w:pPrChange w:id="1137" w:author="Likhita Sanapa Prabhakar" w:date="2017-09-08T02:16:00Z">
          <w:pPr>
            <w:pStyle w:val="Caption"/>
            <w:jc w:val="left"/>
          </w:pPr>
        </w:pPrChange>
      </w:pPr>
      <w:bookmarkStart w:id="1138" w:name="_Toc492600452"/>
      <w:r>
        <w:t xml:space="preserve">Figure </w:t>
      </w:r>
      <w:fldSimple w:instr=" STYLEREF 1 \s ">
        <w:r w:rsidR="00B433EE">
          <w:rPr>
            <w:noProof/>
          </w:rPr>
          <w:t>2</w:t>
        </w:r>
      </w:fldSimple>
      <w:r w:rsidR="00B433EE">
        <w:noBreakHyphen/>
      </w:r>
      <w:fldSimple w:instr=" SEQ Figure \* ARABIC \s 1 ">
        <w:r w:rsidR="00B433EE">
          <w:rPr>
            <w:noProof/>
          </w:rPr>
          <w:t>37</w:t>
        </w:r>
      </w:fldSimple>
      <w:r>
        <w:t xml:space="preserve">: </w:t>
      </w:r>
      <w:r w:rsidRPr="001B78F1">
        <w:t>Output of Mappings</w:t>
      </w:r>
      <w:bookmarkEnd w:id="1138"/>
    </w:p>
    <w:p w:rsidR="004750D2" w:rsidDel="008439E2" w:rsidRDefault="004750D2" w:rsidP="00670F51">
      <w:pPr>
        <w:spacing w:line="480" w:lineRule="auto"/>
        <w:rPr>
          <w:del w:id="1139" w:author="Likhita Sanapa Prabhakar" w:date="2017-09-08T02:39:00Z"/>
          <w:rFonts w:ascii="Times New Roman" w:hAnsi="Times New Roman" w:cs="Times New Roman"/>
          <w:b/>
          <w:color w:val="230DC3"/>
          <w:sz w:val="26"/>
          <w:szCs w:val="26"/>
        </w:rPr>
      </w:pPr>
    </w:p>
    <w:p w:rsidR="004750D2" w:rsidDel="008439E2" w:rsidRDefault="004750D2" w:rsidP="00670F51">
      <w:pPr>
        <w:spacing w:line="480" w:lineRule="auto"/>
        <w:rPr>
          <w:del w:id="1140" w:author="Likhita Sanapa Prabhakar" w:date="2017-09-08T02:39:00Z"/>
          <w:rFonts w:ascii="Times New Roman" w:hAnsi="Times New Roman" w:cs="Times New Roman"/>
          <w:b/>
          <w:color w:val="230DC3"/>
          <w:sz w:val="26"/>
          <w:szCs w:val="26"/>
        </w:rPr>
      </w:pPr>
    </w:p>
    <w:p w:rsidR="004750D2" w:rsidDel="008439E2" w:rsidRDefault="004750D2" w:rsidP="00670F51">
      <w:pPr>
        <w:spacing w:line="480" w:lineRule="auto"/>
        <w:rPr>
          <w:del w:id="1141" w:author="Likhita Sanapa Prabhakar" w:date="2017-09-08T02:39:00Z"/>
          <w:rFonts w:ascii="Times New Roman" w:hAnsi="Times New Roman" w:cs="Times New Roman"/>
          <w:b/>
          <w:color w:val="230DC3"/>
          <w:sz w:val="26"/>
          <w:szCs w:val="26"/>
        </w:rPr>
      </w:pPr>
    </w:p>
    <w:p w:rsidR="004750D2" w:rsidDel="008439E2" w:rsidRDefault="004750D2" w:rsidP="00670F51">
      <w:pPr>
        <w:spacing w:line="480" w:lineRule="auto"/>
        <w:rPr>
          <w:del w:id="1142" w:author="Likhita Sanapa Prabhakar" w:date="2017-09-08T02:39:00Z"/>
          <w:rFonts w:ascii="Times New Roman" w:hAnsi="Times New Roman" w:cs="Times New Roman"/>
          <w:b/>
          <w:color w:val="230DC3"/>
          <w:sz w:val="26"/>
          <w:szCs w:val="26"/>
        </w:rPr>
      </w:pPr>
    </w:p>
    <w:p w:rsidR="00626D07" w:rsidDel="008439E2" w:rsidRDefault="00626D07" w:rsidP="00670F51">
      <w:pPr>
        <w:spacing w:line="480" w:lineRule="auto"/>
        <w:rPr>
          <w:del w:id="1143" w:author="Likhita Sanapa Prabhakar" w:date="2017-09-08T02:39:00Z"/>
          <w:rFonts w:ascii="Times New Roman" w:hAnsi="Times New Roman" w:cs="Times New Roman"/>
          <w:b/>
          <w:color w:val="230DC3"/>
          <w:sz w:val="26"/>
          <w:szCs w:val="26"/>
        </w:rPr>
      </w:pPr>
    </w:p>
    <w:p w:rsidR="00626D07" w:rsidDel="008439E2" w:rsidRDefault="00626D07" w:rsidP="00670F51">
      <w:pPr>
        <w:spacing w:line="480" w:lineRule="auto"/>
        <w:rPr>
          <w:del w:id="1144" w:author="Likhita Sanapa Prabhakar" w:date="2017-09-08T02:39:00Z"/>
          <w:rFonts w:ascii="Times New Roman" w:hAnsi="Times New Roman" w:cs="Times New Roman"/>
          <w:sz w:val="26"/>
          <w:szCs w:val="26"/>
        </w:rPr>
      </w:pPr>
    </w:p>
    <w:p w:rsidR="00C3437E" w:rsidRDefault="00C9676C" w:rsidP="00C3437E">
      <w:pPr>
        <w:spacing w:before="200" w:after="200" w:line="360" w:lineRule="auto"/>
        <w:jc w:val="both"/>
        <w:rPr>
          <w:rFonts w:ascii="Times New Roman" w:hAnsi="Times New Roman" w:cs="Times New Roman"/>
          <w:sz w:val="24"/>
          <w:szCs w:val="24"/>
        </w:rPr>
      </w:pPr>
      <w:r w:rsidRPr="00626D07">
        <w:rPr>
          <w:rFonts w:ascii="Times New Roman" w:hAnsi="Times New Roman" w:cs="Times New Roman"/>
          <w:sz w:val="24"/>
          <w:szCs w:val="24"/>
        </w:rPr>
        <w:t xml:space="preserve">Various search queries are supported by Elasticsearch which include URI search, </w:t>
      </w:r>
      <w:proofErr w:type="spellStart"/>
      <w:r w:rsidRPr="00626D07">
        <w:rPr>
          <w:rFonts w:ascii="Times New Roman" w:hAnsi="Times New Roman" w:cs="Times New Roman"/>
          <w:sz w:val="24"/>
          <w:szCs w:val="24"/>
        </w:rPr>
        <w:t>match_all</w:t>
      </w:r>
      <w:proofErr w:type="spellEnd"/>
      <w:r w:rsidRPr="00626D07">
        <w:rPr>
          <w:rFonts w:ascii="Times New Roman" w:hAnsi="Times New Roman" w:cs="Times New Roman"/>
          <w:sz w:val="24"/>
          <w:szCs w:val="24"/>
        </w:rPr>
        <w:t xml:space="preserve">, term, </w:t>
      </w:r>
      <w:r w:rsidR="00DB7104" w:rsidRPr="00626D07">
        <w:rPr>
          <w:rFonts w:ascii="Times New Roman" w:hAnsi="Times New Roman" w:cs="Times New Roman"/>
          <w:sz w:val="24"/>
          <w:szCs w:val="24"/>
        </w:rPr>
        <w:t>Boolean</w:t>
      </w:r>
      <w:r w:rsidRPr="00626D07">
        <w:rPr>
          <w:rFonts w:ascii="Times New Roman" w:hAnsi="Times New Roman" w:cs="Times New Roman"/>
          <w:sz w:val="24"/>
          <w:szCs w:val="24"/>
        </w:rPr>
        <w:t>, match, range, wildcard</w:t>
      </w:r>
      <w:r w:rsidR="00C3437E">
        <w:rPr>
          <w:rFonts w:ascii="Times New Roman" w:hAnsi="Times New Roman" w:cs="Times New Roman"/>
          <w:sz w:val="24"/>
          <w:szCs w:val="24"/>
        </w:rPr>
        <w:t>, etc</w:t>
      </w:r>
      <w:r w:rsidRPr="00626D07">
        <w:rPr>
          <w:rFonts w:ascii="Times New Roman" w:hAnsi="Times New Roman" w:cs="Times New Roman"/>
          <w:sz w:val="24"/>
          <w:szCs w:val="24"/>
        </w:rPr>
        <w:t>. We can use these search queries based on the search request.</w:t>
      </w:r>
      <w:r w:rsidR="00FD21CB" w:rsidRPr="00626D07">
        <w:rPr>
          <w:rFonts w:ascii="Times New Roman" w:hAnsi="Times New Roman" w:cs="Times New Roman"/>
          <w:sz w:val="24"/>
          <w:szCs w:val="24"/>
        </w:rPr>
        <w:t xml:space="preserve"> All these queries are intended to perform </w:t>
      </w:r>
      <w:r w:rsidR="00433A53" w:rsidRPr="00626D07">
        <w:rPr>
          <w:rFonts w:ascii="Times New Roman" w:hAnsi="Times New Roman" w:cs="Times New Roman"/>
          <w:sz w:val="24"/>
          <w:szCs w:val="24"/>
        </w:rPr>
        <w:t>some</w:t>
      </w:r>
      <w:r w:rsidR="00433A53" w:rsidRPr="00626D07">
        <w:rPr>
          <w:rFonts w:ascii="Times New Roman" w:hAnsi="Times New Roman" w:cs="Times New Roman"/>
          <w:color w:val="230DC3"/>
          <w:sz w:val="24"/>
          <w:szCs w:val="24"/>
        </w:rPr>
        <w:t xml:space="preserve"> </w:t>
      </w:r>
      <w:r w:rsidR="00433A53" w:rsidRPr="00626D07">
        <w:rPr>
          <w:rFonts w:ascii="Times New Roman" w:hAnsi="Times New Roman" w:cs="Times New Roman"/>
          <w:sz w:val="24"/>
          <w:szCs w:val="24"/>
        </w:rPr>
        <w:t xml:space="preserve">pertinent searches. When a document is given with a search query, we would want to </w:t>
      </w:r>
      <w:r w:rsidR="00C3437E">
        <w:rPr>
          <w:rFonts w:ascii="Times New Roman" w:hAnsi="Times New Roman" w:cs="Times New Roman"/>
          <w:sz w:val="24"/>
          <w:szCs w:val="24"/>
        </w:rPr>
        <w:t xml:space="preserve">know </w:t>
      </w:r>
      <w:r w:rsidR="00433A53" w:rsidRPr="00626D07">
        <w:rPr>
          <w:rFonts w:ascii="Times New Roman" w:hAnsi="Times New Roman" w:cs="Times New Roman"/>
          <w:sz w:val="24"/>
          <w:szCs w:val="24"/>
        </w:rPr>
        <w:t>by the search results that if it is a match and how closely it matches. Filters are used to return only the documents that match the query. Different filter types supported by Elasticsearch are exists, geo distance</w:t>
      </w:r>
      <w:r w:rsidR="00C3437E">
        <w:rPr>
          <w:rFonts w:ascii="Times New Roman" w:hAnsi="Times New Roman" w:cs="Times New Roman"/>
          <w:sz w:val="24"/>
          <w:szCs w:val="24"/>
        </w:rPr>
        <w:t>, etc</w:t>
      </w:r>
      <w:r w:rsidR="00433A53" w:rsidRPr="00626D07">
        <w:rPr>
          <w:rFonts w:ascii="Times New Roman" w:hAnsi="Times New Roman" w:cs="Times New Roman"/>
          <w:sz w:val="24"/>
          <w:szCs w:val="24"/>
        </w:rPr>
        <w:t xml:space="preserve">. </w:t>
      </w:r>
    </w:p>
    <w:p w:rsidR="00961088" w:rsidRPr="00626D07" w:rsidRDefault="000201AD" w:rsidP="007F0FA5">
      <w:pPr>
        <w:spacing w:after="0" w:line="360" w:lineRule="auto"/>
        <w:jc w:val="both"/>
        <w:rPr>
          <w:rFonts w:ascii="Times New Roman" w:hAnsi="Times New Roman" w:cs="Times New Roman"/>
          <w:color w:val="230DC3"/>
          <w:sz w:val="24"/>
          <w:szCs w:val="24"/>
        </w:rPr>
      </w:pPr>
      <w:r w:rsidRPr="00626D07">
        <w:rPr>
          <w:rFonts w:ascii="Times New Roman" w:hAnsi="Times New Roman" w:cs="Times New Roman"/>
          <w:sz w:val="24"/>
          <w:szCs w:val="24"/>
        </w:rPr>
        <w:lastRenderedPageBreak/>
        <w:t xml:space="preserve">Aggregations module is one more important aspect in Elasticsearch. It is used to retrieve analytic information from a huge indexed dataset. Aggregations are equivalent to </w:t>
      </w:r>
      <w:r w:rsidR="00C3437E">
        <w:rPr>
          <w:rFonts w:ascii="Times New Roman" w:hAnsi="Times New Roman" w:cs="Times New Roman"/>
          <w:sz w:val="24"/>
          <w:szCs w:val="24"/>
        </w:rPr>
        <w:t xml:space="preserve">the </w:t>
      </w:r>
      <w:r w:rsidRPr="00626D07">
        <w:rPr>
          <w:rFonts w:ascii="Times New Roman" w:hAnsi="Times New Roman" w:cs="Times New Roman"/>
          <w:sz w:val="24"/>
          <w:szCs w:val="24"/>
        </w:rPr>
        <w:t>GROUP BY clause and aggregate functions in relational database. When aggregations are executed on the indexed data, every cluster node executes aggregations locally and the result obtained from each node is collected and aggregated to get the final aggregated outcome.</w:t>
      </w:r>
      <w:r w:rsidR="004C392B" w:rsidRPr="00626D07">
        <w:rPr>
          <w:rFonts w:ascii="Times New Roman" w:hAnsi="Times New Roman" w:cs="Times New Roman"/>
          <w:sz w:val="24"/>
          <w:szCs w:val="24"/>
        </w:rPr>
        <w:t xml:space="preserve"> Commonly used aggregations in Elasticsearch are terms, histograms, range, geo distance</w:t>
      </w:r>
      <w:r w:rsidR="00C3437E">
        <w:rPr>
          <w:rFonts w:ascii="Times New Roman" w:hAnsi="Times New Roman" w:cs="Times New Roman"/>
          <w:sz w:val="24"/>
          <w:szCs w:val="24"/>
        </w:rPr>
        <w:t>, etc</w:t>
      </w:r>
      <w:r w:rsidR="004C392B" w:rsidRPr="00626D07">
        <w:rPr>
          <w:rFonts w:ascii="Times New Roman" w:hAnsi="Times New Roman" w:cs="Times New Roman"/>
          <w:sz w:val="24"/>
          <w:szCs w:val="24"/>
        </w:rPr>
        <w:t>.</w:t>
      </w:r>
    </w:p>
    <w:p w:rsidR="00961088" w:rsidRDefault="00961088" w:rsidP="00B66586">
      <w:pPr>
        <w:pStyle w:val="Heading3"/>
      </w:pPr>
      <w:bookmarkStart w:id="1145" w:name="_Toc492334915"/>
      <w:bookmarkStart w:id="1146" w:name="_Toc492600394"/>
      <w:r>
        <w:t>Kibana Setup and Visualizations</w:t>
      </w:r>
      <w:bookmarkEnd w:id="1145"/>
      <w:bookmarkEnd w:id="1146"/>
    </w:p>
    <w:p w:rsidR="00DE19F2" w:rsidDel="008439E2" w:rsidRDefault="005C1EC7" w:rsidP="006C0B07">
      <w:pPr>
        <w:spacing w:after="0" w:line="360" w:lineRule="auto"/>
        <w:jc w:val="both"/>
        <w:rPr>
          <w:del w:id="1147" w:author="Likhita Sanapa Prabhakar" w:date="2017-09-08T02:39:00Z"/>
          <w:rFonts w:ascii="Times New Roman" w:hAnsi="Times New Roman" w:cs="Times New Roman"/>
          <w:sz w:val="24"/>
          <w:szCs w:val="24"/>
        </w:rPr>
      </w:pPr>
      <w:r w:rsidRPr="00DE19F2">
        <w:rPr>
          <w:rFonts w:ascii="Times New Roman" w:hAnsi="Times New Roman" w:cs="Times New Roman"/>
          <w:sz w:val="24"/>
          <w:szCs w:val="24"/>
        </w:rPr>
        <w:t>Kibana is a</w:t>
      </w:r>
      <w:r w:rsidR="00C61EE0">
        <w:rPr>
          <w:rFonts w:ascii="Times New Roman" w:hAnsi="Times New Roman" w:cs="Times New Roman"/>
          <w:sz w:val="24"/>
          <w:szCs w:val="24"/>
        </w:rPr>
        <w:t>n</w:t>
      </w:r>
      <w:r w:rsidRPr="00DE19F2">
        <w:rPr>
          <w:rFonts w:ascii="Times New Roman" w:hAnsi="Times New Roman" w:cs="Times New Roman"/>
          <w:sz w:val="24"/>
          <w:szCs w:val="24"/>
        </w:rPr>
        <w:t xml:space="preserve"> inter</w:t>
      </w:r>
      <w:r w:rsidR="00C61EE0">
        <w:rPr>
          <w:rFonts w:ascii="Times New Roman" w:hAnsi="Times New Roman" w:cs="Times New Roman"/>
          <w:sz w:val="24"/>
          <w:szCs w:val="24"/>
        </w:rPr>
        <w:t>active</w:t>
      </w:r>
      <w:r w:rsidRPr="00DE19F2">
        <w:rPr>
          <w:rFonts w:ascii="Times New Roman" w:hAnsi="Times New Roman" w:cs="Times New Roman"/>
          <w:sz w:val="24"/>
          <w:szCs w:val="24"/>
        </w:rPr>
        <w:t xml:space="preserve"> visualization tool which represents the data in different shapes, colors and sizes. We can </w:t>
      </w:r>
      <w:r w:rsidR="00DE19F2" w:rsidRPr="00DE19F2">
        <w:rPr>
          <w:rFonts w:ascii="Times New Roman" w:hAnsi="Times New Roman" w:cs="Times New Roman"/>
          <w:sz w:val="24"/>
          <w:szCs w:val="24"/>
        </w:rPr>
        <w:t>investigate the data, visualize, slice and di</w:t>
      </w:r>
      <w:r w:rsidR="00C61EE0">
        <w:rPr>
          <w:rFonts w:ascii="Times New Roman" w:hAnsi="Times New Roman" w:cs="Times New Roman"/>
          <w:sz w:val="24"/>
          <w:szCs w:val="24"/>
        </w:rPr>
        <w:t>ce it with Kibana features when</w:t>
      </w:r>
      <w:r w:rsidR="00DE19F2" w:rsidRPr="00DE19F2">
        <w:rPr>
          <w:rFonts w:ascii="Times New Roman" w:hAnsi="Times New Roman" w:cs="Times New Roman"/>
          <w:sz w:val="24"/>
          <w:szCs w:val="24"/>
        </w:rPr>
        <w:t xml:space="preserve"> doing this process manually is a tedious task. To start with, install Kibana</w:t>
      </w:r>
      <w:r w:rsidR="001226AC">
        <w:rPr>
          <w:rFonts w:ascii="Times New Roman" w:hAnsi="Times New Roman" w:cs="Times New Roman"/>
          <w:sz w:val="24"/>
          <w:szCs w:val="24"/>
        </w:rPr>
        <w:t xml:space="preserve"> at /opt</w:t>
      </w:r>
      <w:r w:rsidR="00DE19F2" w:rsidRPr="00DE19F2">
        <w:rPr>
          <w:rFonts w:ascii="Times New Roman" w:hAnsi="Times New Roman" w:cs="Times New Roman"/>
          <w:sz w:val="24"/>
          <w:szCs w:val="24"/>
        </w:rPr>
        <w:t>, extract and move it to a directory.</w:t>
      </w:r>
    </w:p>
    <w:p w:rsidR="009900BE" w:rsidDel="008439E2" w:rsidRDefault="009900BE" w:rsidP="006C0B07">
      <w:pPr>
        <w:spacing w:after="0" w:line="360" w:lineRule="auto"/>
        <w:jc w:val="both"/>
        <w:rPr>
          <w:del w:id="1148" w:author="Likhita Sanapa Prabhakar" w:date="2017-09-08T02:39:00Z"/>
          <w:rFonts w:ascii="Times New Roman" w:hAnsi="Times New Roman" w:cs="Times New Roman"/>
          <w:sz w:val="24"/>
          <w:szCs w:val="24"/>
        </w:rPr>
      </w:pPr>
    </w:p>
    <w:p w:rsidR="009900BE" w:rsidDel="008439E2" w:rsidRDefault="009900BE" w:rsidP="006C0B07">
      <w:pPr>
        <w:spacing w:after="0" w:line="360" w:lineRule="auto"/>
        <w:jc w:val="both"/>
        <w:rPr>
          <w:del w:id="1149" w:author="Likhita Sanapa Prabhakar" w:date="2017-09-08T02:39:00Z"/>
          <w:rFonts w:ascii="Times New Roman" w:hAnsi="Times New Roman" w:cs="Times New Roman"/>
          <w:sz w:val="24"/>
          <w:szCs w:val="24"/>
        </w:rPr>
      </w:pPr>
    </w:p>
    <w:p w:rsidR="009900BE" w:rsidDel="008439E2" w:rsidRDefault="009900BE" w:rsidP="006C0B07">
      <w:pPr>
        <w:spacing w:after="0" w:line="360" w:lineRule="auto"/>
        <w:jc w:val="both"/>
        <w:rPr>
          <w:del w:id="1150" w:author="Likhita Sanapa Prabhakar" w:date="2017-09-08T02:39:00Z"/>
          <w:rFonts w:ascii="Times New Roman" w:hAnsi="Times New Roman" w:cs="Times New Roman"/>
          <w:sz w:val="24"/>
          <w:szCs w:val="24"/>
        </w:rPr>
      </w:pPr>
    </w:p>
    <w:p w:rsidR="009900BE" w:rsidRDefault="009900BE" w:rsidP="006C0B07">
      <w:pPr>
        <w:spacing w:after="0" w:line="360" w:lineRule="auto"/>
        <w:jc w:val="both"/>
        <w:rPr>
          <w:rFonts w:ascii="Times New Roman" w:hAnsi="Times New Roman" w:cs="Times New Roman"/>
          <w:sz w:val="24"/>
          <w:szCs w:val="24"/>
        </w:rPr>
      </w:pPr>
    </w:p>
    <w:p w:rsidR="009900BE" w:rsidRDefault="009900BE">
      <w:pPr>
        <w:keepNext/>
        <w:spacing w:after="0" w:line="360" w:lineRule="auto"/>
        <w:jc w:val="center"/>
        <w:pPrChange w:id="1151" w:author="Likhita Sanapa Prabhakar" w:date="2017-09-08T02:39:00Z">
          <w:pPr>
            <w:keepNext/>
            <w:spacing w:after="0" w:line="360" w:lineRule="auto"/>
            <w:jc w:val="both"/>
          </w:pPr>
        </w:pPrChange>
      </w:pPr>
      <w:r>
        <w:rPr>
          <w:rFonts w:ascii="Times New Roman" w:hAnsi="Times New Roman" w:cs="Times New Roman"/>
          <w:noProof/>
          <w:sz w:val="24"/>
          <w:szCs w:val="24"/>
        </w:rPr>
        <w:drawing>
          <wp:inline distT="0" distB="0" distL="0" distR="0" wp14:anchorId="6DB58EA6">
            <wp:extent cx="5391150" cy="1397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1397000"/>
                    </a:xfrm>
                    <a:prstGeom prst="rect">
                      <a:avLst/>
                    </a:prstGeom>
                    <a:noFill/>
                  </pic:spPr>
                </pic:pic>
              </a:graphicData>
            </a:graphic>
          </wp:inline>
        </w:drawing>
      </w:r>
    </w:p>
    <w:p w:rsidR="00EA2F7B" w:rsidRDefault="009900BE">
      <w:pPr>
        <w:pStyle w:val="Caption"/>
        <w:rPr>
          <w:rFonts w:cs="Times New Roman"/>
          <w:sz w:val="24"/>
          <w:szCs w:val="24"/>
        </w:rPr>
        <w:pPrChange w:id="1152" w:author="Likhita Sanapa Prabhakar" w:date="2017-09-08T02:16:00Z">
          <w:pPr>
            <w:pStyle w:val="Caption"/>
            <w:jc w:val="both"/>
          </w:pPr>
        </w:pPrChange>
      </w:pPr>
      <w:bookmarkStart w:id="1153" w:name="_Toc492600453"/>
      <w:r>
        <w:t xml:space="preserve">Figure </w:t>
      </w:r>
      <w:fldSimple w:instr=" STYLEREF 1 \s ">
        <w:r w:rsidR="00B433EE">
          <w:rPr>
            <w:noProof/>
          </w:rPr>
          <w:t>2</w:t>
        </w:r>
      </w:fldSimple>
      <w:r w:rsidR="00B433EE">
        <w:noBreakHyphen/>
      </w:r>
      <w:fldSimple w:instr=" SEQ Figure \* ARABIC \s 1 ">
        <w:r w:rsidR="00B433EE">
          <w:rPr>
            <w:noProof/>
          </w:rPr>
          <w:t>38</w:t>
        </w:r>
      </w:fldSimple>
      <w:r>
        <w:t xml:space="preserve">: </w:t>
      </w:r>
      <w:r w:rsidRPr="00E72E85">
        <w:t>K</w:t>
      </w:r>
      <w:r>
        <w:t>i</w:t>
      </w:r>
      <w:r w:rsidRPr="00E72E85">
        <w:t>bana Installation</w:t>
      </w:r>
      <w:bookmarkEnd w:id="1153"/>
    </w:p>
    <w:p w:rsidR="00EA3A12" w:rsidRPr="00EA2F7B" w:rsidRDefault="00EA3A12" w:rsidP="006C0B07">
      <w:pPr>
        <w:spacing w:after="0" w:line="360" w:lineRule="auto"/>
        <w:ind w:firstLine="720"/>
        <w:jc w:val="both"/>
        <w:rPr>
          <w:rFonts w:ascii="Arial" w:hAnsi="Arial" w:cs="Arial"/>
          <w:b/>
          <w:color w:val="230DC3"/>
          <w:sz w:val="20"/>
          <w:szCs w:val="20"/>
        </w:rPr>
      </w:pPr>
      <w:r w:rsidRPr="00EA2F7B">
        <w:rPr>
          <w:rFonts w:ascii="Arial" w:hAnsi="Arial" w:cs="Arial"/>
          <w:sz w:val="20"/>
          <w:szCs w:val="20"/>
        </w:rPr>
        <w:t>$</w:t>
      </w:r>
      <w:r w:rsidRPr="00EA2F7B">
        <w:rPr>
          <w:rFonts w:ascii="Times New Roman" w:hAnsi="Times New Roman" w:cs="Times New Roman"/>
          <w:sz w:val="20"/>
          <w:szCs w:val="20"/>
        </w:rPr>
        <w:t xml:space="preserve"> </w:t>
      </w:r>
      <w:proofErr w:type="spellStart"/>
      <w:r w:rsidRPr="00EA2F7B">
        <w:rPr>
          <w:rFonts w:ascii="Arial" w:hAnsi="Arial" w:cs="Arial"/>
          <w:sz w:val="20"/>
          <w:szCs w:val="20"/>
        </w:rPr>
        <w:t>sudo</w:t>
      </w:r>
      <w:proofErr w:type="spellEnd"/>
      <w:r w:rsidRPr="00EA2F7B">
        <w:rPr>
          <w:rFonts w:ascii="Arial" w:hAnsi="Arial" w:cs="Arial"/>
          <w:sz w:val="20"/>
          <w:szCs w:val="20"/>
        </w:rPr>
        <w:t xml:space="preserve"> tar -</w:t>
      </w:r>
      <w:proofErr w:type="spellStart"/>
      <w:r w:rsidRPr="00EA2F7B">
        <w:rPr>
          <w:rFonts w:ascii="Arial" w:hAnsi="Arial" w:cs="Arial"/>
          <w:sz w:val="20"/>
          <w:szCs w:val="20"/>
        </w:rPr>
        <w:t>xvf</w:t>
      </w:r>
      <w:proofErr w:type="spellEnd"/>
      <w:r w:rsidRPr="00EA2F7B">
        <w:rPr>
          <w:rFonts w:ascii="Arial" w:hAnsi="Arial" w:cs="Arial"/>
          <w:sz w:val="20"/>
          <w:szCs w:val="20"/>
        </w:rPr>
        <w:t xml:space="preserve"> kibana-4.1.0-linux-x64.tar.gz</w:t>
      </w:r>
    </w:p>
    <w:p w:rsidR="00EA3A12" w:rsidRPr="00EA2F7B" w:rsidRDefault="00EA3A12" w:rsidP="006C0B07">
      <w:pPr>
        <w:spacing w:after="0" w:line="360" w:lineRule="auto"/>
        <w:ind w:firstLine="720"/>
        <w:jc w:val="both"/>
        <w:rPr>
          <w:rFonts w:ascii="Arial" w:hAnsi="Arial" w:cs="Arial"/>
          <w:sz w:val="20"/>
          <w:szCs w:val="20"/>
        </w:rPr>
      </w:pPr>
      <w:r w:rsidRPr="00EA2F7B">
        <w:rPr>
          <w:rFonts w:ascii="Arial" w:hAnsi="Arial" w:cs="Arial"/>
          <w:sz w:val="20"/>
          <w:szCs w:val="20"/>
        </w:rPr>
        <w:t xml:space="preserve">$ </w:t>
      </w:r>
      <w:proofErr w:type="spellStart"/>
      <w:r w:rsidRPr="00EA2F7B">
        <w:rPr>
          <w:rFonts w:ascii="Arial" w:hAnsi="Arial" w:cs="Arial"/>
          <w:sz w:val="20"/>
          <w:szCs w:val="20"/>
        </w:rPr>
        <w:t>sudo</w:t>
      </w:r>
      <w:proofErr w:type="spellEnd"/>
      <w:r w:rsidRPr="00EA2F7B">
        <w:rPr>
          <w:rFonts w:ascii="Arial" w:hAnsi="Arial" w:cs="Arial"/>
          <w:sz w:val="20"/>
          <w:szCs w:val="20"/>
        </w:rPr>
        <w:t xml:space="preserve"> mv kibana-4.1.0-linux-x64 </w:t>
      </w:r>
      <w:proofErr w:type="spellStart"/>
      <w:r w:rsidRPr="00EA2F7B">
        <w:rPr>
          <w:rFonts w:ascii="Arial" w:hAnsi="Arial" w:cs="Arial"/>
          <w:sz w:val="20"/>
          <w:szCs w:val="20"/>
        </w:rPr>
        <w:t>kibana</w:t>
      </w:r>
      <w:proofErr w:type="spellEnd"/>
    </w:p>
    <w:p w:rsidR="00EA3A12" w:rsidRDefault="00EA3A12" w:rsidP="00EA2F7B">
      <w:pPr>
        <w:spacing w:before="200" w:after="120" w:line="360" w:lineRule="auto"/>
        <w:jc w:val="both"/>
        <w:rPr>
          <w:rFonts w:ascii="Times New Roman" w:hAnsi="Times New Roman" w:cs="Times New Roman"/>
          <w:sz w:val="24"/>
          <w:szCs w:val="24"/>
        </w:rPr>
      </w:pPr>
      <w:r>
        <w:rPr>
          <w:rFonts w:ascii="Times New Roman" w:hAnsi="Times New Roman" w:cs="Times New Roman"/>
          <w:sz w:val="24"/>
          <w:szCs w:val="24"/>
        </w:rPr>
        <w:t>The Kibana configuration file is updated as below</w:t>
      </w:r>
      <w:r w:rsidR="001226AC">
        <w:rPr>
          <w:rFonts w:ascii="Times New Roman" w:hAnsi="Times New Roman" w:cs="Times New Roman"/>
          <w:sz w:val="24"/>
          <w:szCs w:val="24"/>
        </w:rPr>
        <w:t>:</w:t>
      </w:r>
    </w:p>
    <w:p w:rsidR="001226AC" w:rsidRPr="000414BE" w:rsidRDefault="001226AC" w:rsidP="006C0B07">
      <w:pPr>
        <w:spacing w:after="0" w:line="360" w:lineRule="auto"/>
        <w:ind w:firstLine="720"/>
        <w:jc w:val="both"/>
        <w:rPr>
          <w:rFonts w:ascii="Arial" w:hAnsi="Arial" w:cs="Arial"/>
          <w:sz w:val="20"/>
          <w:szCs w:val="20"/>
        </w:rPr>
      </w:pPr>
      <w:r w:rsidRPr="000414BE">
        <w:rPr>
          <w:rFonts w:ascii="Arial" w:hAnsi="Arial" w:cs="Arial"/>
          <w:sz w:val="20"/>
          <w:szCs w:val="20"/>
        </w:rPr>
        <w:t xml:space="preserve">$ </w:t>
      </w:r>
      <w:proofErr w:type="spellStart"/>
      <w:r w:rsidRPr="000414BE">
        <w:rPr>
          <w:rFonts w:ascii="Arial" w:hAnsi="Arial" w:cs="Arial"/>
          <w:sz w:val="20"/>
          <w:szCs w:val="20"/>
        </w:rPr>
        <w:t>sudo</w:t>
      </w:r>
      <w:proofErr w:type="spellEnd"/>
      <w:r w:rsidRPr="000414BE">
        <w:rPr>
          <w:rFonts w:ascii="Arial" w:hAnsi="Arial" w:cs="Arial"/>
          <w:sz w:val="20"/>
          <w:szCs w:val="20"/>
        </w:rPr>
        <w:t xml:space="preserve"> vi /opt/</w:t>
      </w:r>
      <w:proofErr w:type="spellStart"/>
      <w:r w:rsidRPr="000414BE">
        <w:rPr>
          <w:rFonts w:ascii="Arial" w:hAnsi="Arial" w:cs="Arial"/>
          <w:sz w:val="20"/>
          <w:szCs w:val="20"/>
        </w:rPr>
        <w:t>kibana</w:t>
      </w:r>
      <w:proofErr w:type="spellEnd"/>
      <w:r w:rsidRPr="000414BE">
        <w:rPr>
          <w:rFonts w:ascii="Arial" w:hAnsi="Arial" w:cs="Arial"/>
          <w:sz w:val="20"/>
          <w:szCs w:val="20"/>
        </w:rPr>
        <w:t>/config/</w:t>
      </w:r>
      <w:proofErr w:type="spellStart"/>
      <w:r w:rsidRPr="000414BE">
        <w:rPr>
          <w:rFonts w:ascii="Arial" w:hAnsi="Arial" w:cs="Arial"/>
          <w:sz w:val="20"/>
          <w:szCs w:val="20"/>
        </w:rPr>
        <w:t>kibana.yml</w:t>
      </w:r>
      <w:proofErr w:type="spellEnd"/>
    </w:p>
    <w:p w:rsidR="001226AC" w:rsidRPr="000414BE" w:rsidRDefault="001226AC" w:rsidP="006C0B07">
      <w:pPr>
        <w:spacing w:after="0" w:line="360" w:lineRule="auto"/>
        <w:ind w:firstLine="720"/>
        <w:jc w:val="both"/>
        <w:rPr>
          <w:rFonts w:ascii="Arial" w:hAnsi="Arial" w:cs="Arial"/>
          <w:sz w:val="20"/>
          <w:szCs w:val="20"/>
        </w:rPr>
      </w:pPr>
      <w:r w:rsidRPr="000414BE">
        <w:rPr>
          <w:rFonts w:ascii="Arial" w:hAnsi="Arial" w:cs="Arial"/>
          <w:sz w:val="20"/>
          <w:szCs w:val="20"/>
        </w:rPr>
        <w:t>port: 5601</w:t>
      </w:r>
    </w:p>
    <w:p w:rsidR="001226AC" w:rsidRPr="000414BE" w:rsidRDefault="001226AC" w:rsidP="006C0B07">
      <w:pPr>
        <w:spacing w:after="0" w:line="360" w:lineRule="auto"/>
        <w:ind w:firstLine="720"/>
        <w:jc w:val="both"/>
        <w:rPr>
          <w:rFonts w:ascii="Arial" w:hAnsi="Arial" w:cs="Arial"/>
          <w:sz w:val="20"/>
          <w:szCs w:val="20"/>
        </w:rPr>
      </w:pPr>
      <w:r w:rsidRPr="000414BE">
        <w:rPr>
          <w:rFonts w:ascii="Arial" w:hAnsi="Arial" w:cs="Arial"/>
          <w:sz w:val="20"/>
          <w:szCs w:val="20"/>
        </w:rPr>
        <w:t>host: “localhost”</w:t>
      </w:r>
    </w:p>
    <w:p w:rsidR="001226AC" w:rsidRPr="000414BE" w:rsidRDefault="001226AC" w:rsidP="006C0B07">
      <w:pPr>
        <w:spacing w:after="0" w:line="360" w:lineRule="auto"/>
        <w:ind w:firstLine="720"/>
        <w:jc w:val="both"/>
        <w:rPr>
          <w:rFonts w:ascii="Times New Roman" w:hAnsi="Times New Roman" w:cs="Times New Roman"/>
          <w:sz w:val="20"/>
          <w:szCs w:val="20"/>
        </w:rPr>
      </w:pPr>
      <w:proofErr w:type="spellStart"/>
      <w:r w:rsidRPr="000414BE">
        <w:rPr>
          <w:rFonts w:ascii="Arial" w:hAnsi="Arial" w:cs="Arial"/>
          <w:sz w:val="20"/>
          <w:szCs w:val="20"/>
        </w:rPr>
        <w:t>elasticsearch_url</w:t>
      </w:r>
      <w:proofErr w:type="spellEnd"/>
      <w:r w:rsidRPr="000414BE">
        <w:rPr>
          <w:rFonts w:ascii="Arial" w:hAnsi="Arial" w:cs="Arial"/>
          <w:sz w:val="20"/>
          <w:szCs w:val="20"/>
        </w:rPr>
        <w:t>: “http://localhost:9200”</w:t>
      </w:r>
    </w:p>
    <w:p w:rsidR="008439E2" w:rsidRDefault="001226AC" w:rsidP="000414BE">
      <w:pPr>
        <w:spacing w:before="200" w:after="0" w:line="360" w:lineRule="auto"/>
        <w:jc w:val="both"/>
        <w:rPr>
          <w:ins w:id="1154" w:author="Likhita Sanapa Prabhakar" w:date="2017-09-08T02:39:00Z"/>
          <w:rFonts w:ascii="Times New Roman" w:hAnsi="Times New Roman" w:cs="Times New Roman"/>
          <w:sz w:val="24"/>
          <w:szCs w:val="24"/>
        </w:rPr>
      </w:pPr>
      <w:r w:rsidRPr="003E3603">
        <w:rPr>
          <w:rFonts w:ascii="Times New Roman" w:hAnsi="Times New Roman" w:cs="Times New Roman"/>
          <w:sz w:val="24"/>
          <w:szCs w:val="24"/>
        </w:rPr>
        <w:t xml:space="preserve">We took a </w:t>
      </w:r>
      <w:proofErr w:type="spellStart"/>
      <w:r w:rsidRPr="003E3603">
        <w:rPr>
          <w:rFonts w:ascii="Times New Roman" w:hAnsi="Times New Roman" w:cs="Times New Roman"/>
          <w:sz w:val="24"/>
          <w:szCs w:val="24"/>
        </w:rPr>
        <w:t>consumer_complaints</w:t>
      </w:r>
      <w:proofErr w:type="spellEnd"/>
      <w:r w:rsidRPr="003E3603">
        <w:rPr>
          <w:rFonts w:ascii="Times New Roman" w:hAnsi="Times New Roman" w:cs="Times New Roman"/>
          <w:sz w:val="24"/>
          <w:szCs w:val="24"/>
        </w:rPr>
        <w:t xml:space="preserve"> data of csv format</w:t>
      </w:r>
      <w:r w:rsidR="000F2119">
        <w:rPr>
          <w:rFonts w:ascii="Times New Roman" w:hAnsi="Times New Roman" w:cs="Times New Roman"/>
          <w:sz w:val="24"/>
          <w:szCs w:val="24"/>
        </w:rPr>
        <w:t xml:space="preserve"> and Mapper source code</w:t>
      </w:r>
      <w:r w:rsidR="003E3603" w:rsidRPr="003E3603">
        <w:rPr>
          <w:rFonts w:ascii="Times New Roman" w:hAnsi="Times New Roman" w:cs="Times New Roman"/>
          <w:sz w:val="24"/>
          <w:szCs w:val="24"/>
        </w:rPr>
        <w:t xml:space="preserve">. </w:t>
      </w:r>
    </w:p>
    <w:p w:rsidR="008439E2" w:rsidRDefault="008439E2" w:rsidP="000414BE">
      <w:pPr>
        <w:spacing w:before="200" w:after="0" w:line="360" w:lineRule="auto"/>
        <w:jc w:val="both"/>
        <w:rPr>
          <w:ins w:id="1155" w:author="Likhita Sanapa Prabhakar" w:date="2017-09-08T02:39:00Z"/>
          <w:rFonts w:ascii="Times New Roman" w:hAnsi="Times New Roman" w:cs="Times New Roman"/>
          <w:sz w:val="24"/>
          <w:szCs w:val="24"/>
        </w:rPr>
      </w:pPr>
    </w:p>
    <w:p w:rsidR="008439E2" w:rsidRDefault="008439E2" w:rsidP="000414BE">
      <w:pPr>
        <w:spacing w:before="200" w:after="0" w:line="360" w:lineRule="auto"/>
        <w:jc w:val="both"/>
        <w:rPr>
          <w:ins w:id="1156" w:author="Likhita Sanapa Prabhakar" w:date="2017-09-08T02:39:00Z"/>
          <w:rFonts w:ascii="Times New Roman" w:hAnsi="Times New Roman" w:cs="Times New Roman"/>
          <w:sz w:val="24"/>
          <w:szCs w:val="24"/>
        </w:rPr>
      </w:pPr>
    </w:p>
    <w:p w:rsidR="008439E2" w:rsidRDefault="008439E2" w:rsidP="000414BE">
      <w:pPr>
        <w:spacing w:before="200" w:after="0" w:line="360" w:lineRule="auto"/>
        <w:jc w:val="both"/>
        <w:rPr>
          <w:ins w:id="1157" w:author="Likhita Sanapa Prabhakar" w:date="2017-09-08T02:39:00Z"/>
          <w:rFonts w:ascii="Times New Roman" w:hAnsi="Times New Roman" w:cs="Times New Roman"/>
          <w:sz w:val="24"/>
          <w:szCs w:val="24"/>
        </w:rPr>
      </w:pPr>
    </w:p>
    <w:p w:rsidR="001226AC" w:rsidRPr="003E3603" w:rsidRDefault="003E3603" w:rsidP="000414BE">
      <w:pPr>
        <w:spacing w:before="200" w:after="0" w:line="360" w:lineRule="auto"/>
        <w:jc w:val="both"/>
        <w:rPr>
          <w:rFonts w:ascii="Times New Roman" w:hAnsi="Times New Roman" w:cs="Times New Roman"/>
          <w:sz w:val="24"/>
          <w:szCs w:val="24"/>
        </w:rPr>
      </w:pPr>
      <w:r w:rsidRPr="003E3603">
        <w:rPr>
          <w:rFonts w:ascii="Times New Roman" w:hAnsi="Times New Roman" w:cs="Times New Roman"/>
          <w:sz w:val="24"/>
          <w:szCs w:val="24"/>
        </w:rPr>
        <w:lastRenderedPageBreak/>
        <w:t>The dataset snippet</w:t>
      </w:r>
      <w:r w:rsidR="000F2119">
        <w:rPr>
          <w:rFonts w:ascii="Times New Roman" w:hAnsi="Times New Roman" w:cs="Times New Roman"/>
          <w:sz w:val="24"/>
          <w:szCs w:val="24"/>
        </w:rPr>
        <w:t>s</w:t>
      </w:r>
      <w:r w:rsidRPr="003E3603">
        <w:rPr>
          <w:rFonts w:ascii="Times New Roman" w:hAnsi="Times New Roman" w:cs="Times New Roman"/>
          <w:sz w:val="24"/>
          <w:szCs w:val="24"/>
        </w:rPr>
        <w:t xml:space="preserve"> </w:t>
      </w:r>
      <w:r w:rsidR="000F2119" w:rsidRPr="003E3603">
        <w:rPr>
          <w:rFonts w:ascii="Times New Roman" w:hAnsi="Times New Roman" w:cs="Times New Roman"/>
          <w:sz w:val="24"/>
          <w:szCs w:val="24"/>
        </w:rPr>
        <w:t>look</w:t>
      </w:r>
      <w:r w:rsidRPr="003E3603">
        <w:rPr>
          <w:rFonts w:ascii="Times New Roman" w:hAnsi="Times New Roman" w:cs="Times New Roman"/>
          <w:sz w:val="24"/>
          <w:szCs w:val="24"/>
        </w:rPr>
        <w:t xml:space="preserve"> as follows:</w:t>
      </w:r>
    </w:p>
    <w:p w:rsidR="000414BE" w:rsidRDefault="003E3603" w:rsidP="000414BE">
      <w:pPr>
        <w:keepNext/>
        <w:spacing w:after="0" w:line="360" w:lineRule="auto"/>
        <w:jc w:val="center"/>
      </w:pPr>
      <w:r>
        <w:rPr>
          <w:noProof/>
        </w:rPr>
        <w:drawing>
          <wp:inline distT="0" distB="0" distL="0" distR="0" wp14:anchorId="1E385964" wp14:editId="72CA2180">
            <wp:extent cx="5632450" cy="6546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6614" cy="662143"/>
                    </a:xfrm>
                    <a:prstGeom prst="rect">
                      <a:avLst/>
                    </a:prstGeom>
                  </pic:spPr>
                </pic:pic>
              </a:graphicData>
            </a:graphic>
          </wp:inline>
        </w:drawing>
      </w:r>
    </w:p>
    <w:p w:rsidR="00B04A60" w:rsidRDefault="000414BE">
      <w:pPr>
        <w:pStyle w:val="Caption"/>
      </w:pPr>
      <w:bookmarkStart w:id="1158" w:name="_Toc492600454"/>
      <w:r>
        <w:t xml:space="preserve">Figure </w:t>
      </w:r>
      <w:fldSimple w:instr=" STYLEREF 1 \s ">
        <w:r w:rsidR="00B433EE">
          <w:rPr>
            <w:noProof/>
          </w:rPr>
          <w:t>2</w:t>
        </w:r>
      </w:fldSimple>
      <w:r w:rsidR="00B433EE">
        <w:noBreakHyphen/>
      </w:r>
      <w:fldSimple w:instr=" SEQ Figure \* ARABIC \s 1 ">
        <w:r w:rsidR="00B433EE">
          <w:rPr>
            <w:noProof/>
          </w:rPr>
          <w:t>39</w:t>
        </w:r>
      </w:fldSimple>
      <w:r>
        <w:t>: Snippet of Consumer Complaints Data</w:t>
      </w:r>
      <w:bookmarkEnd w:id="1158"/>
    </w:p>
    <w:p w:rsidR="003E3603" w:rsidRPr="000F2119" w:rsidRDefault="003E3603" w:rsidP="00154B40">
      <w:pPr>
        <w:spacing w:after="0" w:line="240" w:lineRule="auto"/>
        <w:jc w:val="both"/>
        <w:rPr>
          <w:rFonts w:ascii="Times New Roman" w:hAnsi="Times New Roman" w:cs="Times New Roman"/>
          <w:sz w:val="24"/>
          <w:szCs w:val="24"/>
        </w:rPr>
      </w:pPr>
    </w:p>
    <w:p w:rsidR="00050234" w:rsidRDefault="003E3603" w:rsidP="00050234">
      <w:pPr>
        <w:keepNext/>
        <w:spacing w:after="0" w:line="360" w:lineRule="auto"/>
        <w:jc w:val="center"/>
      </w:pPr>
      <w:r>
        <w:rPr>
          <w:noProof/>
        </w:rPr>
        <w:drawing>
          <wp:inline distT="0" distB="0" distL="0" distR="0" wp14:anchorId="4F7412FA" wp14:editId="3308D4D1">
            <wp:extent cx="4883150" cy="2198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0038" cy="2228219"/>
                    </a:xfrm>
                    <a:prstGeom prst="rect">
                      <a:avLst/>
                    </a:prstGeom>
                  </pic:spPr>
                </pic:pic>
              </a:graphicData>
            </a:graphic>
          </wp:inline>
        </w:drawing>
      </w:r>
    </w:p>
    <w:p w:rsidR="000F2119" w:rsidRDefault="00050234">
      <w:pPr>
        <w:pStyle w:val="Caption"/>
      </w:pPr>
      <w:bookmarkStart w:id="1159" w:name="_Toc492600455"/>
      <w:r>
        <w:t xml:space="preserve">Figure </w:t>
      </w:r>
      <w:fldSimple w:instr=" STYLEREF 1 \s ">
        <w:r w:rsidR="00B433EE">
          <w:rPr>
            <w:noProof/>
          </w:rPr>
          <w:t>2</w:t>
        </w:r>
      </w:fldSimple>
      <w:r w:rsidR="00B433EE">
        <w:noBreakHyphen/>
      </w:r>
      <w:fldSimple w:instr=" SEQ Figure \* ARABIC \s 1 ">
        <w:r w:rsidR="00B433EE">
          <w:rPr>
            <w:noProof/>
          </w:rPr>
          <w:t>40</w:t>
        </w:r>
      </w:fldSimple>
      <w:r>
        <w:t>: Mapper Class Snippet</w:t>
      </w:r>
      <w:bookmarkEnd w:id="1159"/>
    </w:p>
    <w:p w:rsidR="004C0877" w:rsidRPr="000F2119" w:rsidRDefault="004C0877" w:rsidP="006C0B07">
      <w:pPr>
        <w:spacing w:after="0" w:line="360" w:lineRule="auto"/>
        <w:jc w:val="both"/>
        <w:rPr>
          <w:rFonts w:ascii="Times New Roman" w:hAnsi="Times New Roman" w:cs="Times New Roman"/>
          <w:sz w:val="24"/>
          <w:szCs w:val="24"/>
        </w:rPr>
      </w:pPr>
      <w:r w:rsidRPr="000F2119">
        <w:rPr>
          <w:rFonts w:ascii="Times New Roman" w:hAnsi="Times New Roman" w:cs="Times New Roman"/>
          <w:sz w:val="24"/>
          <w:szCs w:val="24"/>
        </w:rPr>
        <w:t>Now generate a Jar file and run it</w:t>
      </w:r>
      <w:r w:rsidR="000F2119" w:rsidRPr="000F2119">
        <w:rPr>
          <w:rFonts w:ascii="Times New Roman" w:hAnsi="Times New Roman" w:cs="Times New Roman"/>
          <w:sz w:val="24"/>
          <w:szCs w:val="24"/>
        </w:rPr>
        <w:t>. It gives the below results.</w:t>
      </w:r>
    </w:p>
    <w:p w:rsidR="00EC36C0" w:rsidRDefault="00EC36C0">
      <w:pPr>
        <w:keepNext/>
        <w:spacing w:line="480" w:lineRule="auto"/>
        <w:jc w:val="center"/>
        <w:pPrChange w:id="1160" w:author="Likhita Sanapa Prabhakar" w:date="2017-09-08T02:40:00Z">
          <w:pPr>
            <w:keepNext/>
            <w:spacing w:line="480" w:lineRule="auto"/>
          </w:pPr>
        </w:pPrChange>
      </w:pPr>
      <w:r>
        <w:rPr>
          <w:rFonts w:ascii="Times New Roman" w:hAnsi="Times New Roman" w:cs="Times New Roman"/>
          <w:b/>
          <w:noProof/>
          <w:color w:val="230DC3"/>
          <w:sz w:val="26"/>
          <w:szCs w:val="26"/>
        </w:rPr>
        <w:drawing>
          <wp:inline distT="0" distB="0" distL="0" distR="0" wp14:anchorId="12C190E4">
            <wp:extent cx="5880100" cy="47625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0100" cy="476250"/>
                    </a:xfrm>
                    <a:prstGeom prst="rect">
                      <a:avLst/>
                    </a:prstGeom>
                    <a:noFill/>
                  </pic:spPr>
                </pic:pic>
              </a:graphicData>
            </a:graphic>
          </wp:inline>
        </w:drawing>
      </w:r>
    </w:p>
    <w:p w:rsidR="004C0877" w:rsidRDefault="00EC36C0">
      <w:pPr>
        <w:pStyle w:val="Caption"/>
        <w:rPr>
          <w:rFonts w:cs="Times New Roman"/>
          <w:b/>
          <w:color w:val="230DC3"/>
          <w:sz w:val="26"/>
          <w:szCs w:val="26"/>
        </w:rPr>
        <w:pPrChange w:id="1161" w:author="Likhita Sanapa Prabhakar" w:date="2017-09-08T02:16:00Z">
          <w:pPr>
            <w:pStyle w:val="Caption"/>
            <w:jc w:val="left"/>
          </w:pPr>
        </w:pPrChange>
      </w:pPr>
      <w:bookmarkStart w:id="1162" w:name="_Toc492600456"/>
      <w:r>
        <w:t xml:space="preserve">Figure </w:t>
      </w:r>
      <w:fldSimple w:instr=" STYLEREF 1 \s ">
        <w:r w:rsidR="00B433EE">
          <w:rPr>
            <w:noProof/>
          </w:rPr>
          <w:t>2</w:t>
        </w:r>
      </w:fldSimple>
      <w:r w:rsidR="00B433EE">
        <w:noBreakHyphen/>
      </w:r>
      <w:fldSimple w:instr=" SEQ Figure \* ARABIC \s 1 ">
        <w:r w:rsidR="00B433EE">
          <w:rPr>
            <w:noProof/>
          </w:rPr>
          <w:t>41</w:t>
        </w:r>
      </w:fldSimple>
      <w:r>
        <w:t xml:space="preserve">: </w:t>
      </w:r>
      <w:r w:rsidRPr="00FF6A7A">
        <w:t>Running the Complaints Jar File</w:t>
      </w:r>
      <w:bookmarkEnd w:id="1162"/>
    </w:p>
    <w:p w:rsidR="004C0877" w:rsidRPr="00B942BE" w:rsidRDefault="004C0877" w:rsidP="00670F51">
      <w:pPr>
        <w:spacing w:line="480" w:lineRule="auto"/>
        <w:rPr>
          <w:rFonts w:ascii="Times New Roman" w:hAnsi="Times New Roman" w:cs="Times New Roman"/>
          <w:color w:val="230DC3"/>
          <w:sz w:val="26"/>
          <w:szCs w:val="26"/>
        </w:rPr>
      </w:pPr>
    </w:p>
    <w:p w:rsidR="004C0877" w:rsidRDefault="004C0877" w:rsidP="00670F51">
      <w:pPr>
        <w:spacing w:line="480" w:lineRule="auto"/>
        <w:rPr>
          <w:rFonts w:ascii="Times New Roman" w:hAnsi="Times New Roman" w:cs="Times New Roman"/>
          <w:b/>
          <w:color w:val="230DC3"/>
          <w:sz w:val="26"/>
          <w:szCs w:val="26"/>
        </w:rPr>
      </w:pPr>
    </w:p>
    <w:p w:rsidR="004C0877" w:rsidRDefault="004C0877" w:rsidP="00670F51">
      <w:pPr>
        <w:spacing w:line="480" w:lineRule="auto"/>
        <w:rPr>
          <w:rFonts w:ascii="Times New Roman" w:hAnsi="Times New Roman" w:cs="Times New Roman"/>
          <w:b/>
          <w:color w:val="230DC3"/>
          <w:sz w:val="26"/>
          <w:szCs w:val="26"/>
        </w:rPr>
      </w:pPr>
    </w:p>
    <w:p w:rsidR="00837193" w:rsidRDefault="00837193" w:rsidP="00670F51">
      <w:pPr>
        <w:spacing w:line="480" w:lineRule="auto"/>
        <w:rPr>
          <w:rFonts w:ascii="Times New Roman" w:hAnsi="Times New Roman" w:cs="Times New Roman"/>
          <w:sz w:val="24"/>
          <w:szCs w:val="24"/>
        </w:rPr>
      </w:pPr>
    </w:p>
    <w:p w:rsidR="0061695E" w:rsidRDefault="0061695E" w:rsidP="00670F51">
      <w:pPr>
        <w:spacing w:line="480" w:lineRule="auto"/>
        <w:rPr>
          <w:rFonts w:ascii="Times New Roman" w:hAnsi="Times New Roman" w:cs="Times New Roman"/>
          <w:sz w:val="24"/>
          <w:szCs w:val="24"/>
        </w:rPr>
      </w:pPr>
    </w:p>
    <w:p w:rsidR="0061695E" w:rsidDel="008439E2" w:rsidRDefault="0061695E" w:rsidP="00670F51">
      <w:pPr>
        <w:spacing w:line="480" w:lineRule="auto"/>
        <w:rPr>
          <w:del w:id="1163" w:author="Likhita Sanapa Prabhakar" w:date="2017-09-08T02:40:00Z"/>
          <w:rFonts w:ascii="Times New Roman" w:hAnsi="Times New Roman" w:cs="Times New Roman"/>
          <w:sz w:val="24"/>
          <w:szCs w:val="24"/>
        </w:rPr>
      </w:pPr>
    </w:p>
    <w:p w:rsidR="0061695E" w:rsidDel="008439E2" w:rsidRDefault="0061695E" w:rsidP="00670F51">
      <w:pPr>
        <w:spacing w:line="480" w:lineRule="auto"/>
        <w:rPr>
          <w:del w:id="1164" w:author="Likhita Sanapa Prabhakar" w:date="2017-09-08T02:40:00Z"/>
          <w:rFonts w:ascii="Times New Roman" w:hAnsi="Times New Roman" w:cs="Times New Roman"/>
          <w:sz w:val="24"/>
          <w:szCs w:val="24"/>
        </w:rPr>
      </w:pPr>
    </w:p>
    <w:p w:rsidR="0061695E" w:rsidDel="008439E2" w:rsidRDefault="0061695E" w:rsidP="00670F51">
      <w:pPr>
        <w:spacing w:line="480" w:lineRule="auto"/>
        <w:rPr>
          <w:del w:id="1165" w:author="Likhita Sanapa Prabhakar" w:date="2017-09-08T02:40:00Z"/>
          <w:rFonts w:ascii="Times New Roman" w:hAnsi="Times New Roman" w:cs="Times New Roman"/>
          <w:sz w:val="24"/>
          <w:szCs w:val="24"/>
        </w:rPr>
      </w:pPr>
    </w:p>
    <w:p w:rsidR="003D709C" w:rsidRDefault="003D709C" w:rsidP="006C0B07">
      <w:pPr>
        <w:spacing w:after="0" w:line="360" w:lineRule="auto"/>
        <w:jc w:val="both"/>
        <w:rPr>
          <w:rFonts w:ascii="Times New Roman" w:hAnsi="Times New Roman" w:cs="Times New Roman"/>
          <w:sz w:val="24"/>
          <w:szCs w:val="24"/>
        </w:rPr>
      </w:pPr>
    </w:p>
    <w:p w:rsidR="00EC36C0" w:rsidRDefault="00EC36C0">
      <w:pPr>
        <w:keepNext/>
        <w:spacing w:after="0" w:line="360" w:lineRule="auto"/>
        <w:jc w:val="center"/>
        <w:pPrChange w:id="1166" w:author="Likhita Sanapa Prabhakar" w:date="2017-09-08T02:40:00Z">
          <w:pPr>
            <w:keepNext/>
            <w:spacing w:after="0" w:line="360" w:lineRule="auto"/>
            <w:jc w:val="both"/>
          </w:pPr>
        </w:pPrChange>
      </w:pPr>
      <w:r>
        <w:rPr>
          <w:rFonts w:ascii="Times New Roman" w:hAnsi="Times New Roman" w:cs="Times New Roman"/>
          <w:noProof/>
          <w:sz w:val="24"/>
          <w:szCs w:val="24"/>
        </w:rPr>
        <w:lastRenderedPageBreak/>
        <w:drawing>
          <wp:inline distT="0" distB="0" distL="0" distR="0" wp14:anchorId="271E83D2">
            <wp:extent cx="4356100" cy="4418986"/>
            <wp:effectExtent l="0" t="0" r="635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1161" cy="4424120"/>
                    </a:xfrm>
                    <a:prstGeom prst="rect">
                      <a:avLst/>
                    </a:prstGeom>
                    <a:noFill/>
                  </pic:spPr>
                </pic:pic>
              </a:graphicData>
            </a:graphic>
          </wp:inline>
        </w:drawing>
      </w:r>
    </w:p>
    <w:p w:rsidR="003D709C" w:rsidRDefault="00EC36C0">
      <w:pPr>
        <w:pStyle w:val="Caption"/>
        <w:rPr>
          <w:rFonts w:cs="Times New Roman"/>
          <w:sz w:val="24"/>
          <w:szCs w:val="24"/>
        </w:rPr>
        <w:pPrChange w:id="1167" w:author="Likhita Sanapa Prabhakar" w:date="2017-09-08T02:16:00Z">
          <w:pPr>
            <w:pStyle w:val="Caption"/>
            <w:jc w:val="both"/>
          </w:pPr>
        </w:pPrChange>
      </w:pPr>
      <w:bookmarkStart w:id="1168" w:name="_Toc492600457"/>
      <w:r>
        <w:t xml:space="preserve">Figure </w:t>
      </w:r>
      <w:fldSimple w:instr=" STYLEREF 1 \s ">
        <w:r w:rsidR="00B433EE">
          <w:rPr>
            <w:noProof/>
          </w:rPr>
          <w:t>2</w:t>
        </w:r>
      </w:fldSimple>
      <w:r w:rsidR="00B433EE">
        <w:noBreakHyphen/>
      </w:r>
      <w:fldSimple w:instr=" SEQ Figure \* ARABIC \s 1 ">
        <w:r w:rsidR="00B433EE">
          <w:rPr>
            <w:noProof/>
          </w:rPr>
          <w:t>42</w:t>
        </w:r>
      </w:fldSimple>
      <w:r>
        <w:t xml:space="preserve">: </w:t>
      </w:r>
      <w:r w:rsidRPr="002C4D76">
        <w:t>Output of the Jar File</w:t>
      </w:r>
      <w:bookmarkEnd w:id="1168"/>
    </w:p>
    <w:p w:rsidR="004C0877" w:rsidRPr="004A0E99" w:rsidRDefault="004A0E99" w:rsidP="006C0B07">
      <w:pPr>
        <w:spacing w:after="0" w:line="360" w:lineRule="auto"/>
        <w:jc w:val="both"/>
        <w:rPr>
          <w:rFonts w:ascii="Times New Roman" w:hAnsi="Times New Roman" w:cs="Times New Roman"/>
          <w:sz w:val="24"/>
          <w:szCs w:val="24"/>
        </w:rPr>
      </w:pPr>
      <w:r w:rsidRPr="004A0E99">
        <w:rPr>
          <w:rFonts w:ascii="Times New Roman" w:hAnsi="Times New Roman" w:cs="Times New Roman"/>
          <w:sz w:val="24"/>
          <w:szCs w:val="24"/>
        </w:rPr>
        <w:t xml:space="preserve">This data can now be visualized through Kibana. </w:t>
      </w:r>
      <w:r w:rsidR="004C0877" w:rsidRPr="004A0E99">
        <w:rPr>
          <w:rFonts w:ascii="Times New Roman" w:hAnsi="Times New Roman" w:cs="Times New Roman"/>
          <w:sz w:val="24"/>
          <w:szCs w:val="24"/>
        </w:rPr>
        <w:t>Kibana is started with the following command:</w:t>
      </w:r>
    </w:p>
    <w:p w:rsidR="009873FC" w:rsidRPr="005E6243" w:rsidRDefault="009873FC" w:rsidP="005E6243">
      <w:pPr>
        <w:spacing w:before="120" w:after="120" w:line="360" w:lineRule="auto"/>
        <w:ind w:firstLine="720"/>
        <w:jc w:val="both"/>
        <w:rPr>
          <w:rFonts w:ascii="Arial" w:hAnsi="Arial" w:cs="Arial"/>
          <w:sz w:val="20"/>
          <w:szCs w:val="20"/>
        </w:rPr>
      </w:pPr>
      <w:r w:rsidRPr="005E6243">
        <w:rPr>
          <w:rFonts w:ascii="Arial" w:hAnsi="Arial" w:cs="Arial"/>
          <w:sz w:val="20"/>
          <w:szCs w:val="20"/>
        </w:rPr>
        <w:t>$ cd /opt/</w:t>
      </w:r>
      <w:proofErr w:type="spellStart"/>
      <w:r w:rsidRPr="005E6243">
        <w:rPr>
          <w:rFonts w:ascii="Arial" w:hAnsi="Arial" w:cs="Arial"/>
          <w:sz w:val="20"/>
          <w:szCs w:val="20"/>
        </w:rPr>
        <w:t>kibana</w:t>
      </w:r>
      <w:proofErr w:type="spellEnd"/>
      <w:r w:rsidRPr="005E6243">
        <w:rPr>
          <w:rFonts w:ascii="Arial" w:hAnsi="Arial" w:cs="Arial"/>
          <w:sz w:val="20"/>
          <w:szCs w:val="20"/>
        </w:rPr>
        <w:t>/bin/</w:t>
      </w:r>
      <w:proofErr w:type="spellStart"/>
      <w:r w:rsidRPr="005E6243">
        <w:rPr>
          <w:rFonts w:ascii="Arial" w:hAnsi="Arial" w:cs="Arial"/>
          <w:sz w:val="20"/>
          <w:szCs w:val="20"/>
        </w:rPr>
        <w:t>kibana</w:t>
      </w:r>
      <w:proofErr w:type="spellEnd"/>
    </w:p>
    <w:p w:rsidR="004C0877" w:rsidRPr="00AC04F0" w:rsidRDefault="009873FC" w:rsidP="006C0B07">
      <w:pPr>
        <w:spacing w:after="0" w:line="360" w:lineRule="auto"/>
        <w:jc w:val="both"/>
        <w:rPr>
          <w:rStyle w:val="Hyperlink"/>
          <w:rFonts w:ascii="Times New Roman" w:hAnsi="Times New Roman" w:cs="Times New Roman"/>
          <w:color w:val="auto"/>
          <w:sz w:val="24"/>
          <w:szCs w:val="24"/>
          <w:rPrChange w:id="1169" w:author="Likhita Sanapa Prabhakar" w:date="2017-09-08T03:35:00Z">
            <w:rPr>
              <w:rStyle w:val="Hyperlink"/>
              <w:rFonts w:ascii="Times New Roman" w:hAnsi="Times New Roman" w:cs="Times New Roman"/>
              <w:iCs/>
              <w:color w:val="auto"/>
              <w:sz w:val="24"/>
              <w:szCs w:val="24"/>
            </w:rPr>
          </w:rPrChange>
        </w:rPr>
      </w:pPr>
      <w:r w:rsidRPr="00AC04F0">
        <w:rPr>
          <w:rFonts w:ascii="Times New Roman" w:hAnsi="Times New Roman" w:cs="Times New Roman"/>
          <w:sz w:val="24"/>
          <w:szCs w:val="24"/>
          <w:rPrChange w:id="1170" w:author="Likhita Sanapa Prabhakar" w:date="2017-09-08T03:35:00Z">
            <w:rPr>
              <w:rFonts w:ascii="Times New Roman" w:hAnsi="Times New Roman" w:cs="Times New Roman"/>
              <w:color w:val="0563C1" w:themeColor="hyperlink"/>
              <w:sz w:val="24"/>
              <w:szCs w:val="24"/>
              <w:u w:val="single"/>
            </w:rPr>
          </w:rPrChange>
        </w:rPr>
        <w:t xml:space="preserve">Kibana is accessed from </w:t>
      </w:r>
      <w:r w:rsidR="00B923ED" w:rsidRPr="00AC04F0">
        <w:rPr>
          <w:rFonts w:ascii="Times New Roman" w:hAnsi="Times New Roman" w:cs="Times New Roman"/>
          <w:sz w:val="24"/>
          <w:szCs w:val="24"/>
          <w:rPrChange w:id="1171" w:author="Likhita Sanapa Prabhakar" w:date="2017-09-08T03:35:00Z">
            <w:rPr/>
          </w:rPrChange>
        </w:rPr>
        <w:fldChar w:fldCharType="begin"/>
      </w:r>
      <w:r w:rsidR="00B923ED" w:rsidRPr="00AC04F0">
        <w:rPr>
          <w:rFonts w:ascii="Times New Roman" w:hAnsi="Times New Roman" w:cs="Times New Roman"/>
          <w:sz w:val="24"/>
          <w:szCs w:val="24"/>
          <w:rPrChange w:id="1172" w:author="Likhita Sanapa Prabhakar" w:date="2017-09-08T03:35:00Z">
            <w:rPr/>
          </w:rPrChange>
        </w:rPr>
        <w:instrText xml:space="preserve"> HYPERLINK "http://localhost:5601/" </w:instrText>
      </w:r>
      <w:r w:rsidR="00B923ED" w:rsidRPr="00AC04F0">
        <w:rPr>
          <w:rFonts w:ascii="Times New Roman" w:hAnsi="Times New Roman" w:cs="Times New Roman"/>
          <w:sz w:val="24"/>
          <w:szCs w:val="24"/>
          <w:rPrChange w:id="1173" w:author="Likhita Sanapa Prabhakar" w:date="2017-09-08T03:35:00Z">
            <w:rPr>
              <w:rStyle w:val="Hyperlink"/>
              <w:rFonts w:ascii="Times New Roman" w:hAnsi="Times New Roman" w:cs="Times New Roman"/>
              <w:color w:val="auto"/>
              <w:sz w:val="24"/>
              <w:szCs w:val="24"/>
            </w:rPr>
          </w:rPrChange>
        </w:rPr>
        <w:fldChar w:fldCharType="separate"/>
      </w:r>
      <w:r w:rsidR="003E1868" w:rsidRPr="00AC04F0">
        <w:rPr>
          <w:rStyle w:val="Hyperlink"/>
          <w:rFonts w:ascii="Times New Roman" w:hAnsi="Times New Roman" w:cs="Times New Roman"/>
          <w:color w:val="auto"/>
          <w:sz w:val="24"/>
          <w:szCs w:val="24"/>
        </w:rPr>
        <w:t>http://localhost:5601/</w:t>
      </w:r>
      <w:r w:rsidR="00B923ED" w:rsidRPr="00AC04F0">
        <w:rPr>
          <w:rStyle w:val="Hyperlink"/>
          <w:rFonts w:ascii="Times New Roman" w:hAnsi="Times New Roman" w:cs="Times New Roman"/>
          <w:color w:val="auto"/>
          <w:sz w:val="24"/>
          <w:szCs w:val="24"/>
          <w:rPrChange w:id="1174" w:author="Likhita Sanapa Prabhakar" w:date="2017-09-08T03:35:00Z">
            <w:rPr>
              <w:rStyle w:val="Hyperlink"/>
              <w:rFonts w:ascii="Times New Roman" w:hAnsi="Times New Roman" w:cs="Times New Roman"/>
              <w:color w:val="auto"/>
              <w:sz w:val="24"/>
              <w:szCs w:val="24"/>
            </w:rPr>
          </w:rPrChange>
        </w:rPr>
        <w:fldChar w:fldCharType="end"/>
      </w:r>
      <w:ins w:id="1175" w:author="Likhita Sanapa Prabhakar" w:date="2017-09-08T03:35:00Z">
        <w:r w:rsidR="00AC04F0" w:rsidRPr="00AC04F0">
          <w:rPr>
            <w:rStyle w:val="Hyperlink"/>
            <w:rFonts w:ascii="Times New Roman" w:hAnsi="Times New Roman" w:cs="Times New Roman"/>
            <w:color w:val="auto"/>
            <w:sz w:val="24"/>
            <w:szCs w:val="24"/>
          </w:rPr>
          <w:t>.</w:t>
        </w:r>
      </w:ins>
    </w:p>
    <w:p w:rsidR="00EC36C0" w:rsidRDefault="00EC36C0">
      <w:pPr>
        <w:keepNext/>
        <w:spacing w:after="0" w:line="360" w:lineRule="auto"/>
        <w:jc w:val="center"/>
        <w:pPrChange w:id="1176" w:author="Likhita Sanapa Prabhakar" w:date="2017-09-08T02:41:00Z">
          <w:pPr>
            <w:keepNext/>
            <w:spacing w:after="0" w:line="360" w:lineRule="auto"/>
            <w:jc w:val="both"/>
          </w:pPr>
        </w:pPrChange>
      </w:pPr>
      <w:r>
        <w:rPr>
          <w:rStyle w:val="Hyperlink"/>
          <w:rFonts w:ascii="Times New Roman" w:hAnsi="Times New Roman" w:cs="Times New Roman"/>
          <w:noProof/>
          <w:color w:val="auto"/>
          <w:sz w:val="24"/>
          <w:szCs w:val="24"/>
        </w:rPr>
        <w:drawing>
          <wp:inline distT="0" distB="0" distL="0" distR="0" wp14:anchorId="1C8304A8">
            <wp:extent cx="5403850" cy="21740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6248" cy="2178988"/>
                    </a:xfrm>
                    <a:prstGeom prst="rect">
                      <a:avLst/>
                    </a:prstGeom>
                    <a:noFill/>
                  </pic:spPr>
                </pic:pic>
              </a:graphicData>
            </a:graphic>
          </wp:inline>
        </w:drawing>
      </w:r>
    </w:p>
    <w:p w:rsidR="00EC36C0" w:rsidRPr="006C0B07" w:rsidRDefault="00EC36C0">
      <w:pPr>
        <w:pStyle w:val="Caption"/>
        <w:rPr>
          <w:rStyle w:val="Hyperlink"/>
          <w:rFonts w:asciiTheme="minorHAnsi" w:hAnsiTheme="minorHAnsi" w:cs="Times New Roman"/>
          <w:iCs w:val="0"/>
          <w:color w:val="auto"/>
          <w:sz w:val="24"/>
          <w:szCs w:val="24"/>
        </w:rPr>
        <w:pPrChange w:id="1177" w:author="Likhita Sanapa Prabhakar" w:date="2017-09-08T02:16:00Z">
          <w:pPr>
            <w:pStyle w:val="Caption"/>
            <w:jc w:val="both"/>
          </w:pPr>
        </w:pPrChange>
      </w:pPr>
      <w:bookmarkStart w:id="1178" w:name="_Toc492600458"/>
      <w:r>
        <w:t xml:space="preserve">Figure </w:t>
      </w:r>
      <w:fldSimple w:instr=" STYLEREF 1 \s ">
        <w:r w:rsidR="00B433EE">
          <w:rPr>
            <w:noProof/>
          </w:rPr>
          <w:t>2</w:t>
        </w:r>
      </w:fldSimple>
      <w:r w:rsidR="00B433EE">
        <w:noBreakHyphen/>
      </w:r>
      <w:fldSimple w:instr=" SEQ Figure \* ARABIC \s 1 ">
        <w:r w:rsidR="00B433EE">
          <w:rPr>
            <w:noProof/>
          </w:rPr>
          <w:t>43</w:t>
        </w:r>
      </w:fldSimple>
      <w:r>
        <w:t xml:space="preserve">: </w:t>
      </w:r>
      <w:r w:rsidRPr="00645628">
        <w:t>Kibana Interface</w:t>
      </w:r>
      <w:bookmarkEnd w:id="1178"/>
    </w:p>
    <w:p w:rsidR="003E1868" w:rsidRDefault="003E1868" w:rsidP="006C0B07">
      <w:pPr>
        <w:spacing w:after="0" w:line="360" w:lineRule="auto"/>
        <w:jc w:val="both"/>
        <w:rPr>
          <w:rFonts w:ascii="Times New Roman" w:hAnsi="Times New Roman" w:cs="Times New Roman"/>
          <w:sz w:val="24"/>
          <w:szCs w:val="24"/>
        </w:rPr>
      </w:pPr>
      <w:r w:rsidRPr="004A0E99">
        <w:rPr>
          <w:rFonts w:ascii="Times New Roman" w:hAnsi="Times New Roman" w:cs="Times New Roman"/>
          <w:sz w:val="24"/>
          <w:szCs w:val="24"/>
        </w:rPr>
        <w:lastRenderedPageBreak/>
        <w:t>After creating the index pattern, on the discover tab we could see the complaints in the form of visualizations.</w:t>
      </w:r>
    </w:p>
    <w:p w:rsidR="00EC36C0" w:rsidRDefault="00EC36C0">
      <w:pPr>
        <w:keepNext/>
        <w:spacing w:after="0" w:line="360" w:lineRule="auto"/>
        <w:jc w:val="center"/>
        <w:pPrChange w:id="1179" w:author="Likhita Sanapa Prabhakar" w:date="2017-09-08T02:41:00Z">
          <w:pPr>
            <w:keepNext/>
            <w:spacing w:after="0" w:line="360" w:lineRule="auto"/>
            <w:jc w:val="both"/>
          </w:pPr>
        </w:pPrChange>
      </w:pPr>
      <w:r>
        <w:rPr>
          <w:rFonts w:ascii="Times New Roman" w:hAnsi="Times New Roman" w:cs="Times New Roman"/>
          <w:noProof/>
          <w:sz w:val="24"/>
          <w:szCs w:val="24"/>
        </w:rPr>
        <w:drawing>
          <wp:inline distT="0" distB="0" distL="0" distR="0" wp14:anchorId="79AC41A8" wp14:editId="605FB2B4">
            <wp:extent cx="5461000" cy="4104919"/>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8388" cy="4110472"/>
                    </a:xfrm>
                    <a:prstGeom prst="rect">
                      <a:avLst/>
                    </a:prstGeom>
                    <a:noFill/>
                  </pic:spPr>
                </pic:pic>
              </a:graphicData>
            </a:graphic>
          </wp:inline>
        </w:drawing>
      </w:r>
    </w:p>
    <w:p w:rsidR="00EC36C0" w:rsidRDefault="00EC36C0">
      <w:pPr>
        <w:pStyle w:val="Caption"/>
        <w:rPr>
          <w:rFonts w:cs="Times New Roman"/>
          <w:sz w:val="24"/>
          <w:szCs w:val="24"/>
        </w:rPr>
        <w:pPrChange w:id="1180" w:author="Likhita Sanapa Prabhakar" w:date="2017-09-08T02:16:00Z">
          <w:pPr>
            <w:pStyle w:val="Caption"/>
            <w:jc w:val="both"/>
          </w:pPr>
        </w:pPrChange>
      </w:pPr>
      <w:bookmarkStart w:id="1181" w:name="_Toc492600459"/>
      <w:r>
        <w:t xml:space="preserve">Figure </w:t>
      </w:r>
      <w:fldSimple w:instr=" STYLEREF 1 \s ">
        <w:r w:rsidR="00B433EE">
          <w:rPr>
            <w:noProof/>
          </w:rPr>
          <w:t>2</w:t>
        </w:r>
      </w:fldSimple>
      <w:r w:rsidR="00B433EE">
        <w:noBreakHyphen/>
      </w:r>
      <w:fldSimple w:instr=" SEQ Figure \* ARABIC \s 1 ">
        <w:r w:rsidR="00B433EE">
          <w:rPr>
            <w:noProof/>
          </w:rPr>
          <w:t>44</w:t>
        </w:r>
      </w:fldSimple>
      <w:r>
        <w:t xml:space="preserve">: </w:t>
      </w:r>
      <w:r w:rsidRPr="006A5888">
        <w:t>Visualization of the Consumer Data</w:t>
      </w:r>
      <w:bookmarkEnd w:id="1181"/>
    </w:p>
    <w:p w:rsidR="00EC36C0" w:rsidRDefault="00D61FA0" w:rsidP="006C0B07">
      <w:pPr>
        <w:spacing w:after="0" w:line="360" w:lineRule="auto"/>
        <w:jc w:val="both"/>
        <w:rPr>
          <w:rFonts w:ascii="Times New Roman" w:hAnsi="Times New Roman" w:cs="Times New Roman"/>
          <w:noProof/>
          <w:sz w:val="24"/>
          <w:szCs w:val="24"/>
        </w:rPr>
      </w:pPr>
      <w:r w:rsidRPr="007950E5">
        <w:rPr>
          <w:rFonts w:ascii="Times New Roman" w:hAnsi="Times New Roman" w:cs="Times New Roman"/>
          <w:sz w:val="24"/>
          <w:szCs w:val="24"/>
        </w:rPr>
        <w:t>To create a new visualization, go to visualize tab, select pie chart</w:t>
      </w:r>
      <w:r w:rsidR="007950E5" w:rsidRPr="007950E5">
        <w:rPr>
          <w:rFonts w:ascii="Times New Roman" w:hAnsi="Times New Roman" w:cs="Times New Roman"/>
          <w:sz w:val="24"/>
          <w:szCs w:val="24"/>
        </w:rPr>
        <w:t>.</w:t>
      </w:r>
      <w:r w:rsidR="00EC36C0" w:rsidRPr="00EC36C0">
        <w:rPr>
          <w:rFonts w:ascii="Times New Roman" w:hAnsi="Times New Roman" w:cs="Times New Roman"/>
          <w:noProof/>
          <w:sz w:val="24"/>
          <w:szCs w:val="24"/>
        </w:rPr>
        <w:t xml:space="preserve"> </w:t>
      </w:r>
    </w:p>
    <w:p w:rsidR="00EC36C0" w:rsidRDefault="00EC36C0">
      <w:pPr>
        <w:keepNext/>
        <w:spacing w:after="0" w:line="360" w:lineRule="auto"/>
        <w:jc w:val="center"/>
        <w:pPrChange w:id="1182" w:author="Likhita Sanapa Prabhakar" w:date="2017-09-08T02:42:00Z">
          <w:pPr>
            <w:keepNext/>
            <w:spacing w:after="0" w:line="360" w:lineRule="auto"/>
            <w:jc w:val="both"/>
          </w:pPr>
        </w:pPrChange>
      </w:pPr>
      <w:r>
        <w:rPr>
          <w:rFonts w:ascii="Times New Roman" w:hAnsi="Times New Roman" w:cs="Times New Roman"/>
          <w:noProof/>
          <w:sz w:val="24"/>
          <w:szCs w:val="24"/>
        </w:rPr>
        <w:drawing>
          <wp:inline distT="0" distB="0" distL="0" distR="0" wp14:anchorId="2F94BD4B" wp14:editId="782EBD76">
            <wp:extent cx="4768850" cy="26746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7">
                      <a:extLst>
                        <a:ext uri="{28A0092B-C50C-407E-A947-70E740481C1C}">
                          <a14:useLocalDpi xmlns:a14="http://schemas.microsoft.com/office/drawing/2010/main" val="0"/>
                        </a:ext>
                      </a:extLst>
                    </a:blip>
                    <a:srcRect l="-1" r="641" b="20683"/>
                    <a:stretch/>
                  </pic:blipFill>
                  <pic:spPr bwMode="auto">
                    <a:xfrm>
                      <a:off x="0" y="0"/>
                      <a:ext cx="4772696" cy="2676777"/>
                    </a:xfrm>
                    <a:prstGeom prst="rect">
                      <a:avLst/>
                    </a:prstGeom>
                    <a:noFill/>
                    <a:ln>
                      <a:noFill/>
                    </a:ln>
                    <a:extLst>
                      <a:ext uri="{53640926-AAD7-44D8-BBD7-CCE9431645EC}">
                        <a14:shadowObscured xmlns:a14="http://schemas.microsoft.com/office/drawing/2010/main"/>
                      </a:ext>
                    </a:extLst>
                  </pic:spPr>
                </pic:pic>
              </a:graphicData>
            </a:graphic>
          </wp:inline>
        </w:drawing>
      </w:r>
    </w:p>
    <w:p w:rsidR="00A12C10" w:rsidDel="008439E2" w:rsidRDefault="00EC36C0">
      <w:pPr>
        <w:pStyle w:val="Caption"/>
        <w:rPr>
          <w:del w:id="1183" w:author="Likhita Sanapa Prabhakar" w:date="2017-09-08T02:42:00Z"/>
          <w:rFonts w:cs="Times New Roman"/>
          <w:color w:val="230DC3"/>
          <w:sz w:val="24"/>
          <w:szCs w:val="24"/>
        </w:rPr>
        <w:pPrChange w:id="1184" w:author="Likhita Sanapa Prabhakar" w:date="2017-09-08T02:16:00Z">
          <w:pPr>
            <w:pStyle w:val="Caption"/>
            <w:jc w:val="both"/>
          </w:pPr>
        </w:pPrChange>
      </w:pPr>
      <w:bookmarkStart w:id="1185" w:name="_Toc492600460"/>
      <w:r>
        <w:t xml:space="preserve">Figure </w:t>
      </w:r>
      <w:fldSimple w:instr=" STYLEREF 1 \s ">
        <w:r w:rsidR="00B433EE">
          <w:rPr>
            <w:noProof/>
          </w:rPr>
          <w:t>2</w:t>
        </w:r>
      </w:fldSimple>
      <w:r w:rsidR="00B433EE">
        <w:noBreakHyphen/>
      </w:r>
      <w:fldSimple w:instr=" SEQ Figure \* ARABIC \s 1 ">
        <w:r w:rsidR="00B433EE">
          <w:rPr>
            <w:noProof/>
          </w:rPr>
          <w:t>45</w:t>
        </w:r>
      </w:fldSimple>
      <w:r>
        <w:t xml:space="preserve">: </w:t>
      </w:r>
      <w:r w:rsidRPr="00DD31D0">
        <w:t>Visualization Options on Kibana</w:t>
      </w:r>
      <w:bookmarkEnd w:id="1185"/>
    </w:p>
    <w:p w:rsidR="00A31401" w:rsidRDefault="00A31401">
      <w:pPr>
        <w:pStyle w:val="Caption"/>
        <w:pPrChange w:id="1186" w:author="Likhita Sanapa Prabhakar" w:date="2017-09-08T02:42:00Z">
          <w:pPr>
            <w:spacing w:after="0" w:line="360" w:lineRule="auto"/>
            <w:jc w:val="both"/>
          </w:pPr>
        </w:pPrChange>
      </w:pPr>
    </w:p>
    <w:p w:rsidR="003E1868" w:rsidDel="008439E2" w:rsidRDefault="00D61FA0" w:rsidP="006C0B07">
      <w:pPr>
        <w:spacing w:after="0" w:line="360" w:lineRule="auto"/>
        <w:jc w:val="both"/>
        <w:rPr>
          <w:del w:id="1187" w:author="Likhita Sanapa Prabhakar" w:date="2017-09-08T02:42:00Z"/>
          <w:rFonts w:ascii="Times New Roman" w:hAnsi="Times New Roman" w:cs="Times New Roman"/>
          <w:sz w:val="24"/>
          <w:szCs w:val="24"/>
        </w:rPr>
      </w:pPr>
      <w:r w:rsidRPr="00A12C10">
        <w:rPr>
          <w:rFonts w:ascii="Times New Roman" w:hAnsi="Times New Roman" w:cs="Times New Roman"/>
          <w:sz w:val="24"/>
          <w:szCs w:val="24"/>
        </w:rPr>
        <w:lastRenderedPageBreak/>
        <w:t xml:space="preserve">From the left side, we can set the metrics as we want and </w:t>
      </w:r>
      <w:r w:rsidR="0030274C" w:rsidRPr="00A12C10">
        <w:rPr>
          <w:rFonts w:ascii="Times New Roman" w:hAnsi="Times New Roman" w:cs="Times New Roman"/>
          <w:sz w:val="24"/>
          <w:szCs w:val="24"/>
        </w:rPr>
        <w:t>the result</w:t>
      </w:r>
      <w:r w:rsidR="00A12C10" w:rsidRPr="00A12C10">
        <w:rPr>
          <w:rFonts w:ascii="Times New Roman" w:hAnsi="Times New Roman" w:cs="Times New Roman"/>
          <w:sz w:val="24"/>
          <w:szCs w:val="24"/>
        </w:rPr>
        <w:t xml:space="preserve"> looks as below for the metrics that we selected.</w:t>
      </w:r>
    </w:p>
    <w:p w:rsidR="00EC36C0" w:rsidDel="008439E2" w:rsidRDefault="00EC36C0" w:rsidP="006C0B07">
      <w:pPr>
        <w:spacing w:after="0" w:line="360" w:lineRule="auto"/>
        <w:jc w:val="both"/>
        <w:rPr>
          <w:del w:id="1188"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89"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90"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91"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92"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93" w:author="Likhita Sanapa Prabhakar" w:date="2017-09-08T02:42:00Z"/>
          <w:rFonts w:ascii="Times New Roman" w:hAnsi="Times New Roman" w:cs="Times New Roman"/>
          <w:sz w:val="24"/>
          <w:szCs w:val="24"/>
        </w:rPr>
      </w:pPr>
    </w:p>
    <w:p w:rsidR="00EC36C0" w:rsidDel="008439E2" w:rsidRDefault="00EC36C0" w:rsidP="006C0B07">
      <w:pPr>
        <w:spacing w:after="0" w:line="360" w:lineRule="auto"/>
        <w:jc w:val="both"/>
        <w:rPr>
          <w:del w:id="1194" w:author="Likhita Sanapa Prabhakar" w:date="2017-09-08T02:42:00Z"/>
          <w:rFonts w:ascii="Times New Roman" w:hAnsi="Times New Roman" w:cs="Times New Roman"/>
          <w:sz w:val="24"/>
          <w:szCs w:val="24"/>
        </w:rPr>
      </w:pPr>
    </w:p>
    <w:p w:rsidR="00EC36C0" w:rsidRDefault="00EC36C0" w:rsidP="006C0B07">
      <w:pPr>
        <w:spacing w:after="0" w:line="360" w:lineRule="auto"/>
        <w:jc w:val="both"/>
        <w:rPr>
          <w:rFonts w:ascii="Times New Roman" w:hAnsi="Times New Roman" w:cs="Times New Roman"/>
          <w:sz w:val="24"/>
          <w:szCs w:val="24"/>
        </w:rPr>
      </w:pPr>
    </w:p>
    <w:p w:rsidR="00925F44" w:rsidRDefault="00EC36C0">
      <w:pPr>
        <w:keepNext/>
        <w:spacing w:after="0" w:line="360" w:lineRule="auto"/>
        <w:jc w:val="center"/>
        <w:pPrChange w:id="1195" w:author="Likhita Sanapa Prabhakar" w:date="2017-09-08T02:43:00Z">
          <w:pPr>
            <w:keepNext/>
            <w:spacing w:after="0" w:line="360" w:lineRule="auto"/>
            <w:jc w:val="both"/>
          </w:pPr>
        </w:pPrChange>
      </w:pPr>
      <w:r>
        <w:rPr>
          <w:rFonts w:ascii="Times New Roman" w:hAnsi="Times New Roman" w:cs="Times New Roman"/>
          <w:noProof/>
          <w:sz w:val="24"/>
          <w:szCs w:val="24"/>
        </w:rPr>
        <w:drawing>
          <wp:inline distT="0" distB="0" distL="0" distR="0" wp14:anchorId="20FE5EA3">
            <wp:extent cx="5941293" cy="325755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a:extLst>
                        <a:ext uri="{28A0092B-C50C-407E-A947-70E740481C1C}">
                          <a14:useLocalDpi xmlns:a14="http://schemas.microsoft.com/office/drawing/2010/main" val="0"/>
                        </a:ext>
                      </a:extLst>
                    </a:blip>
                    <a:srcRect r="351" b="27314"/>
                    <a:stretch/>
                  </pic:blipFill>
                  <pic:spPr bwMode="auto">
                    <a:xfrm>
                      <a:off x="0" y="0"/>
                      <a:ext cx="5944463" cy="3259288"/>
                    </a:xfrm>
                    <a:prstGeom prst="rect">
                      <a:avLst/>
                    </a:prstGeom>
                    <a:noFill/>
                    <a:ln>
                      <a:noFill/>
                    </a:ln>
                    <a:extLst>
                      <a:ext uri="{53640926-AAD7-44D8-BBD7-CCE9431645EC}">
                        <a14:shadowObscured xmlns:a14="http://schemas.microsoft.com/office/drawing/2010/main"/>
                      </a:ext>
                    </a:extLst>
                  </pic:spPr>
                </pic:pic>
              </a:graphicData>
            </a:graphic>
          </wp:inline>
        </w:drawing>
      </w:r>
    </w:p>
    <w:p w:rsidR="00EC36C0" w:rsidRDefault="00925F44">
      <w:pPr>
        <w:pStyle w:val="Caption"/>
        <w:rPr>
          <w:rFonts w:cs="Times New Roman"/>
          <w:sz w:val="24"/>
          <w:szCs w:val="24"/>
        </w:rPr>
        <w:pPrChange w:id="1196" w:author="Likhita Sanapa Prabhakar" w:date="2017-09-08T02:16:00Z">
          <w:pPr>
            <w:pStyle w:val="Caption"/>
            <w:jc w:val="both"/>
          </w:pPr>
        </w:pPrChange>
      </w:pPr>
      <w:bookmarkStart w:id="1197" w:name="_Toc492600461"/>
      <w:r>
        <w:t xml:space="preserve">Figure </w:t>
      </w:r>
      <w:fldSimple w:instr=" STYLEREF 1 \s ">
        <w:r w:rsidR="00B433EE">
          <w:rPr>
            <w:noProof/>
          </w:rPr>
          <w:t>2</w:t>
        </w:r>
      </w:fldSimple>
      <w:r w:rsidR="00B433EE">
        <w:noBreakHyphen/>
      </w:r>
      <w:fldSimple w:instr=" SEQ Figure \* ARABIC \s 1 ">
        <w:r w:rsidR="00B433EE">
          <w:rPr>
            <w:noProof/>
          </w:rPr>
          <w:t>46</w:t>
        </w:r>
      </w:fldSimple>
      <w:r>
        <w:t xml:space="preserve">: </w:t>
      </w:r>
      <w:r w:rsidRPr="00201CE4">
        <w:t>Visualization of Consumer Complaints on Kibana Pie Chart</w:t>
      </w:r>
      <w:bookmarkEnd w:id="1197"/>
    </w:p>
    <w:p w:rsidR="003E1868" w:rsidRPr="00167853" w:rsidRDefault="00D61FA0" w:rsidP="006C0B07">
      <w:pPr>
        <w:spacing w:after="0" w:line="360" w:lineRule="auto"/>
        <w:jc w:val="both"/>
        <w:rPr>
          <w:rFonts w:ascii="Times New Roman" w:hAnsi="Times New Roman" w:cs="Times New Roman"/>
          <w:sz w:val="24"/>
          <w:szCs w:val="24"/>
        </w:rPr>
      </w:pPr>
      <w:r w:rsidRPr="00167853">
        <w:rPr>
          <w:rFonts w:ascii="Times New Roman" w:hAnsi="Times New Roman" w:cs="Times New Roman"/>
          <w:sz w:val="24"/>
          <w:szCs w:val="24"/>
        </w:rPr>
        <w:t>Similarly, it can be visualized in multiple views. We implemented the below visualizations:</w:t>
      </w:r>
    </w:p>
    <w:p w:rsidR="00D61FA0" w:rsidRPr="00167853" w:rsidRDefault="00D61FA0" w:rsidP="006C0B07">
      <w:pPr>
        <w:pStyle w:val="ListParagraph"/>
        <w:numPr>
          <w:ilvl w:val="0"/>
          <w:numId w:val="11"/>
        </w:numPr>
        <w:spacing w:after="0" w:line="360" w:lineRule="auto"/>
        <w:jc w:val="both"/>
        <w:rPr>
          <w:rFonts w:ascii="Times New Roman" w:hAnsi="Times New Roman" w:cs="Times New Roman"/>
          <w:b/>
          <w:color w:val="230DC3"/>
          <w:sz w:val="24"/>
          <w:szCs w:val="24"/>
        </w:rPr>
      </w:pPr>
      <w:r w:rsidRPr="00167853">
        <w:rPr>
          <w:rFonts w:ascii="Times New Roman" w:hAnsi="Times New Roman" w:cs="Times New Roman"/>
          <w:b/>
          <w:sz w:val="24"/>
          <w:szCs w:val="24"/>
        </w:rPr>
        <w:t>Stacked bar chart</w:t>
      </w:r>
    </w:p>
    <w:p w:rsidR="00925F44" w:rsidDel="008439E2" w:rsidRDefault="008439E2">
      <w:pPr>
        <w:spacing w:line="480" w:lineRule="auto"/>
        <w:jc w:val="center"/>
        <w:rPr>
          <w:del w:id="1198" w:author="Likhita Sanapa Prabhakar" w:date="2017-09-08T02:44:00Z"/>
          <w:rFonts w:ascii="Liberation Mono" w:eastAsia="Nimbus Mono L" w:hAnsi="Liberation Mono" w:cs="Liberation Mono"/>
          <w:noProof/>
        </w:rPr>
        <w:pPrChange w:id="1199" w:author="Likhita Sanapa Prabhakar" w:date="2017-09-08T02:44:00Z">
          <w:pPr>
            <w:spacing w:line="480" w:lineRule="auto"/>
          </w:pPr>
        </w:pPrChange>
      </w:pPr>
      <w:moveToRangeStart w:id="1200" w:author="Likhita Sanapa Prabhakar" w:date="2017-09-08T02:43:00Z" w:name="move492601959"/>
      <w:moveTo w:id="1201" w:author="Likhita Sanapa Prabhakar" w:date="2017-09-08T02:43:00Z">
        <w:r>
          <w:rPr>
            <w:rFonts w:ascii="Liberation Mono" w:eastAsia="Nimbus Mono L" w:hAnsi="Liberation Mono" w:cs="Liberation Mono"/>
            <w:noProof/>
          </w:rPr>
          <w:drawing>
            <wp:inline distT="0" distB="0" distL="0" distR="0" wp14:anchorId="4A6356F3" wp14:editId="600B7A9F">
              <wp:extent cx="4785113" cy="30861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7749" cy="3126496"/>
                      </a:xfrm>
                      <a:prstGeom prst="rect">
                        <a:avLst/>
                      </a:prstGeom>
                      <a:noFill/>
                    </pic:spPr>
                  </pic:pic>
                </a:graphicData>
              </a:graphic>
            </wp:inline>
          </w:drawing>
        </w:r>
      </w:moveTo>
      <w:moveToRangeEnd w:id="1200"/>
    </w:p>
    <w:p w:rsidR="00925F44" w:rsidDel="008439E2" w:rsidRDefault="00925F44">
      <w:pPr>
        <w:spacing w:line="480" w:lineRule="auto"/>
        <w:jc w:val="center"/>
        <w:rPr>
          <w:del w:id="1202" w:author="Likhita Sanapa Prabhakar" w:date="2017-09-08T02:43:00Z"/>
          <w:rFonts w:ascii="Liberation Mono" w:eastAsia="Nimbus Mono L" w:hAnsi="Liberation Mono" w:cs="Liberation Mono"/>
          <w:noProof/>
        </w:rPr>
        <w:pPrChange w:id="1203" w:author="Likhita Sanapa Prabhakar" w:date="2017-09-08T02:44:00Z">
          <w:pPr>
            <w:spacing w:line="480" w:lineRule="auto"/>
          </w:pPr>
        </w:pPrChange>
      </w:pPr>
    </w:p>
    <w:p w:rsidR="00925F44" w:rsidDel="008439E2" w:rsidRDefault="00925F44">
      <w:pPr>
        <w:spacing w:line="480" w:lineRule="auto"/>
        <w:jc w:val="center"/>
        <w:rPr>
          <w:del w:id="1204" w:author="Likhita Sanapa Prabhakar" w:date="2017-09-08T02:43:00Z"/>
          <w:rFonts w:ascii="Liberation Mono" w:eastAsia="Nimbus Mono L" w:hAnsi="Liberation Mono" w:cs="Liberation Mono"/>
          <w:noProof/>
        </w:rPr>
        <w:pPrChange w:id="1205" w:author="Likhita Sanapa Prabhakar" w:date="2017-09-08T02:44:00Z">
          <w:pPr>
            <w:spacing w:line="480" w:lineRule="auto"/>
          </w:pPr>
        </w:pPrChange>
      </w:pPr>
    </w:p>
    <w:p w:rsidR="00925F44" w:rsidDel="008439E2" w:rsidRDefault="00925F44">
      <w:pPr>
        <w:spacing w:line="480" w:lineRule="auto"/>
        <w:jc w:val="center"/>
        <w:rPr>
          <w:del w:id="1206" w:author="Likhita Sanapa Prabhakar" w:date="2017-09-08T02:43:00Z"/>
          <w:rFonts w:ascii="Liberation Mono" w:eastAsia="Nimbus Mono L" w:hAnsi="Liberation Mono" w:cs="Liberation Mono"/>
          <w:noProof/>
        </w:rPr>
        <w:pPrChange w:id="1207" w:author="Likhita Sanapa Prabhakar" w:date="2017-09-08T02:44:00Z">
          <w:pPr>
            <w:spacing w:line="480" w:lineRule="auto"/>
          </w:pPr>
        </w:pPrChange>
      </w:pPr>
    </w:p>
    <w:p w:rsidR="00925F44" w:rsidDel="008439E2" w:rsidRDefault="00925F44">
      <w:pPr>
        <w:spacing w:line="480" w:lineRule="auto"/>
        <w:jc w:val="center"/>
        <w:rPr>
          <w:del w:id="1208" w:author="Likhita Sanapa Prabhakar" w:date="2017-09-08T02:43:00Z"/>
          <w:rFonts w:ascii="Liberation Mono" w:eastAsia="Nimbus Mono L" w:hAnsi="Liberation Mono" w:cs="Liberation Mono"/>
          <w:noProof/>
        </w:rPr>
        <w:pPrChange w:id="1209" w:author="Likhita Sanapa Prabhakar" w:date="2017-09-08T02:44:00Z">
          <w:pPr>
            <w:spacing w:line="480" w:lineRule="auto"/>
          </w:pPr>
        </w:pPrChange>
      </w:pPr>
    </w:p>
    <w:p w:rsidR="00925F44" w:rsidDel="008439E2" w:rsidRDefault="00925F44">
      <w:pPr>
        <w:spacing w:line="480" w:lineRule="auto"/>
        <w:jc w:val="center"/>
        <w:rPr>
          <w:del w:id="1210" w:author="Likhita Sanapa Prabhakar" w:date="2017-09-08T02:43:00Z"/>
          <w:rFonts w:ascii="Liberation Mono" w:eastAsia="Nimbus Mono L" w:hAnsi="Liberation Mono" w:cs="Liberation Mono"/>
          <w:noProof/>
        </w:rPr>
        <w:pPrChange w:id="1211" w:author="Likhita Sanapa Prabhakar" w:date="2017-09-08T02:44:00Z">
          <w:pPr>
            <w:spacing w:line="480" w:lineRule="auto"/>
          </w:pPr>
        </w:pPrChange>
      </w:pPr>
    </w:p>
    <w:p w:rsidR="00925F44" w:rsidRDefault="00925F44">
      <w:pPr>
        <w:spacing w:line="480" w:lineRule="auto"/>
        <w:jc w:val="center"/>
        <w:pPrChange w:id="1212" w:author="Likhita Sanapa Prabhakar" w:date="2017-09-08T02:44:00Z">
          <w:pPr>
            <w:keepNext/>
            <w:spacing w:line="480" w:lineRule="auto"/>
          </w:pPr>
        </w:pPrChange>
      </w:pPr>
      <w:moveFromRangeStart w:id="1213" w:author="Likhita Sanapa Prabhakar" w:date="2017-09-08T02:43:00Z" w:name="move492601959"/>
      <w:moveFrom w:id="1214" w:author="Likhita Sanapa Prabhakar" w:date="2017-09-08T02:43:00Z">
        <w:r w:rsidDel="008439E2">
          <w:rPr>
            <w:rFonts w:ascii="Liberation Mono" w:eastAsia="Nimbus Mono L" w:hAnsi="Liberation Mono" w:cs="Liberation Mono"/>
            <w:noProof/>
          </w:rPr>
          <w:drawing>
            <wp:inline distT="0" distB="0" distL="0" distR="0" wp14:anchorId="3D29E7D5">
              <wp:extent cx="3486150" cy="22483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0654" cy="2257704"/>
                      </a:xfrm>
                      <a:prstGeom prst="rect">
                        <a:avLst/>
                      </a:prstGeom>
                      <a:noFill/>
                    </pic:spPr>
                  </pic:pic>
                </a:graphicData>
              </a:graphic>
            </wp:inline>
          </w:drawing>
        </w:r>
      </w:moveFrom>
      <w:moveFromRangeEnd w:id="1213"/>
    </w:p>
    <w:p w:rsidR="00167853" w:rsidRPr="00925F44" w:rsidRDefault="00925F44">
      <w:pPr>
        <w:pStyle w:val="Caption"/>
        <w:rPr>
          <w:rFonts w:ascii="Liberation Mono" w:eastAsia="Nimbus Mono L" w:hAnsi="Liberation Mono" w:cs="Liberation Mono"/>
          <w:noProof/>
        </w:rPr>
        <w:pPrChange w:id="1215" w:author="Likhita Sanapa Prabhakar" w:date="2017-09-08T02:16:00Z">
          <w:pPr>
            <w:pStyle w:val="Caption"/>
            <w:jc w:val="left"/>
          </w:pPr>
        </w:pPrChange>
      </w:pPr>
      <w:bookmarkStart w:id="1216" w:name="_Toc492600462"/>
      <w:r>
        <w:t xml:space="preserve">Figure </w:t>
      </w:r>
      <w:fldSimple w:instr=" STYLEREF 1 \s ">
        <w:r w:rsidR="00B433EE">
          <w:rPr>
            <w:noProof/>
          </w:rPr>
          <w:t>2</w:t>
        </w:r>
      </w:fldSimple>
      <w:r w:rsidR="00B433EE">
        <w:noBreakHyphen/>
      </w:r>
      <w:fldSimple w:instr=" SEQ Figure \* ARABIC \s 1 ">
        <w:r w:rsidR="00B433EE">
          <w:rPr>
            <w:noProof/>
          </w:rPr>
          <w:t>47</w:t>
        </w:r>
      </w:fldSimple>
      <w:r>
        <w:t xml:space="preserve">: </w:t>
      </w:r>
      <w:r w:rsidRPr="003E00EB">
        <w:t>Stacked Bar Chart Visualization of Consumer Complaints</w:t>
      </w:r>
      <w:bookmarkEnd w:id="1216"/>
    </w:p>
    <w:p w:rsidR="00D61FA0" w:rsidRPr="00167853" w:rsidRDefault="00D61FA0" w:rsidP="006C0B07">
      <w:pPr>
        <w:pStyle w:val="ListParagraph"/>
        <w:numPr>
          <w:ilvl w:val="0"/>
          <w:numId w:val="11"/>
        </w:numPr>
        <w:spacing w:after="0" w:line="360" w:lineRule="auto"/>
        <w:jc w:val="both"/>
        <w:rPr>
          <w:rFonts w:ascii="Times New Roman" w:hAnsi="Times New Roman" w:cs="Times New Roman"/>
          <w:b/>
          <w:sz w:val="24"/>
          <w:szCs w:val="24"/>
        </w:rPr>
      </w:pPr>
      <w:r w:rsidRPr="00167853">
        <w:rPr>
          <w:rFonts w:ascii="Times New Roman" w:hAnsi="Times New Roman" w:cs="Times New Roman"/>
          <w:b/>
          <w:sz w:val="24"/>
          <w:szCs w:val="24"/>
        </w:rPr>
        <w:lastRenderedPageBreak/>
        <w:t>Histogram</w:t>
      </w:r>
    </w:p>
    <w:p w:rsidR="00925F44" w:rsidRDefault="00925F44">
      <w:pPr>
        <w:keepNext/>
        <w:spacing w:line="480" w:lineRule="auto"/>
        <w:jc w:val="center"/>
        <w:pPrChange w:id="1217" w:author="Likhita Sanapa Prabhakar" w:date="2017-09-08T02:44:00Z">
          <w:pPr>
            <w:keepNext/>
            <w:spacing w:line="480" w:lineRule="auto"/>
          </w:pPr>
        </w:pPrChange>
      </w:pPr>
      <w:r>
        <w:rPr>
          <w:rFonts w:ascii="Times New Roman" w:hAnsi="Times New Roman" w:cs="Times New Roman"/>
          <w:b/>
          <w:noProof/>
          <w:color w:val="230DC3"/>
          <w:sz w:val="26"/>
          <w:szCs w:val="26"/>
        </w:rPr>
        <w:drawing>
          <wp:inline distT="0" distB="0" distL="0" distR="0" wp14:anchorId="346E50C2">
            <wp:extent cx="4352553" cy="2921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61999" cy="2927339"/>
                    </a:xfrm>
                    <a:prstGeom prst="rect">
                      <a:avLst/>
                    </a:prstGeom>
                    <a:noFill/>
                  </pic:spPr>
                </pic:pic>
              </a:graphicData>
            </a:graphic>
          </wp:inline>
        </w:drawing>
      </w:r>
    </w:p>
    <w:p w:rsidR="00D61FA0" w:rsidDel="008439E2" w:rsidRDefault="00925F44">
      <w:pPr>
        <w:pStyle w:val="Caption"/>
        <w:rPr>
          <w:del w:id="1218" w:author="Likhita Sanapa Prabhakar" w:date="2017-09-08T02:44:00Z"/>
          <w:rFonts w:cs="Times New Roman"/>
          <w:b/>
          <w:color w:val="230DC3"/>
          <w:sz w:val="26"/>
          <w:szCs w:val="26"/>
        </w:rPr>
        <w:pPrChange w:id="1219" w:author="Likhita Sanapa Prabhakar" w:date="2017-09-08T02:16:00Z">
          <w:pPr>
            <w:pStyle w:val="Caption"/>
            <w:jc w:val="left"/>
          </w:pPr>
        </w:pPrChange>
      </w:pPr>
      <w:bookmarkStart w:id="1220" w:name="_Toc492600463"/>
      <w:r>
        <w:t xml:space="preserve">Figure </w:t>
      </w:r>
      <w:fldSimple w:instr=" STYLEREF 1 \s ">
        <w:r w:rsidR="00B433EE">
          <w:rPr>
            <w:noProof/>
          </w:rPr>
          <w:t>2</w:t>
        </w:r>
      </w:fldSimple>
      <w:r w:rsidR="00B433EE">
        <w:noBreakHyphen/>
      </w:r>
      <w:fldSimple w:instr=" SEQ Figure \* ARABIC \s 1 ">
        <w:r w:rsidR="00B433EE">
          <w:rPr>
            <w:noProof/>
          </w:rPr>
          <w:t>48</w:t>
        </w:r>
      </w:fldSimple>
      <w:r>
        <w:t xml:space="preserve">: </w:t>
      </w:r>
      <w:r w:rsidRPr="000E0BC4">
        <w:t>Histogram Visualization of Consumer Complaints</w:t>
      </w:r>
      <w:bookmarkEnd w:id="1220"/>
    </w:p>
    <w:p w:rsidR="00167853" w:rsidRDefault="00167853">
      <w:pPr>
        <w:pStyle w:val="Caption"/>
        <w:pPrChange w:id="1221" w:author="Likhita Sanapa Prabhakar" w:date="2017-09-08T02:44:00Z">
          <w:pPr>
            <w:spacing w:line="480" w:lineRule="auto"/>
          </w:pPr>
        </w:pPrChange>
      </w:pPr>
    </w:p>
    <w:p w:rsidR="003E1868" w:rsidRPr="006448F3" w:rsidRDefault="00D61FA0" w:rsidP="006C0B07">
      <w:pPr>
        <w:pStyle w:val="ListParagraph"/>
        <w:numPr>
          <w:ilvl w:val="0"/>
          <w:numId w:val="11"/>
        </w:numPr>
        <w:spacing w:after="0" w:line="360" w:lineRule="auto"/>
        <w:jc w:val="both"/>
        <w:rPr>
          <w:rFonts w:ascii="Times New Roman" w:hAnsi="Times New Roman" w:cs="Times New Roman"/>
          <w:b/>
          <w:color w:val="230DC3"/>
          <w:sz w:val="24"/>
          <w:szCs w:val="24"/>
        </w:rPr>
      </w:pPr>
      <w:r w:rsidRPr="006448F3">
        <w:rPr>
          <w:rFonts w:ascii="Times New Roman" w:hAnsi="Times New Roman" w:cs="Times New Roman"/>
          <w:b/>
          <w:sz w:val="24"/>
          <w:szCs w:val="24"/>
        </w:rPr>
        <w:t>Area chart</w:t>
      </w:r>
    </w:p>
    <w:p w:rsidR="00925F44" w:rsidRDefault="00925F44">
      <w:pPr>
        <w:keepNext/>
        <w:spacing w:line="480" w:lineRule="auto"/>
        <w:jc w:val="center"/>
        <w:pPrChange w:id="1222" w:author="Likhita Sanapa Prabhakar" w:date="2017-09-08T02:45:00Z">
          <w:pPr>
            <w:keepNext/>
            <w:spacing w:line="480" w:lineRule="auto"/>
          </w:pPr>
        </w:pPrChange>
      </w:pPr>
      <w:r>
        <w:rPr>
          <w:rFonts w:ascii="Times New Roman" w:hAnsi="Times New Roman" w:cs="Times New Roman"/>
          <w:b/>
          <w:noProof/>
          <w:color w:val="230DC3"/>
          <w:sz w:val="26"/>
          <w:szCs w:val="26"/>
        </w:rPr>
        <w:drawing>
          <wp:inline distT="0" distB="0" distL="0" distR="0" wp14:anchorId="6C8236A7">
            <wp:extent cx="4565650" cy="282078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0566" cy="2829995"/>
                    </a:xfrm>
                    <a:prstGeom prst="rect">
                      <a:avLst/>
                    </a:prstGeom>
                    <a:noFill/>
                  </pic:spPr>
                </pic:pic>
              </a:graphicData>
            </a:graphic>
          </wp:inline>
        </w:drawing>
      </w:r>
    </w:p>
    <w:p w:rsidR="001059BA" w:rsidRDefault="00925F44">
      <w:pPr>
        <w:pStyle w:val="Caption"/>
        <w:rPr>
          <w:ins w:id="1223" w:author="Likhita Sanapa Prabhakar" w:date="2017-09-08T02:45:00Z"/>
        </w:rPr>
        <w:pPrChange w:id="1224" w:author="Likhita Sanapa Prabhakar" w:date="2017-09-08T02:16:00Z">
          <w:pPr>
            <w:pStyle w:val="Caption"/>
            <w:jc w:val="left"/>
          </w:pPr>
        </w:pPrChange>
      </w:pPr>
      <w:bookmarkStart w:id="1225" w:name="_Toc492600464"/>
      <w:r>
        <w:t xml:space="preserve">Figure </w:t>
      </w:r>
      <w:fldSimple w:instr=" STYLEREF 1 \s ">
        <w:r w:rsidR="00B433EE">
          <w:rPr>
            <w:noProof/>
          </w:rPr>
          <w:t>2</w:t>
        </w:r>
      </w:fldSimple>
      <w:r w:rsidR="00B433EE">
        <w:noBreakHyphen/>
      </w:r>
      <w:fldSimple w:instr=" SEQ Figure \* ARABIC \s 1 ">
        <w:r w:rsidR="00B433EE">
          <w:rPr>
            <w:noProof/>
          </w:rPr>
          <w:t>49</w:t>
        </w:r>
      </w:fldSimple>
      <w:r>
        <w:t xml:space="preserve">: </w:t>
      </w:r>
      <w:r w:rsidRPr="00C1336D">
        <w:t>Area Chart Visualization of Consumer Complaints</w:t>
      </w:r>
      <w:bookmarkEnd w:id="1225"/>
    </w:p>
    <w:p w:rsidR="008439E2" w:rsidRDefault="008439E2">
      <w:pPr>
        <w:rPr>
          <w:ins w:id="1226" w:author="Likhita Sanapa Prabhakar" w:date="2017-09-08T02:45:00Z"/>
        </w:rPr>
        <w:pPrChange w:id="1227" w:author="Likhita Sanapa Prabhakar" w:date="2017-09-08T02:45:00Z">
          <w:pPr>
            <w:pStyle w:val="Caption"/>
            <w:jc w:val="left"/>
          </w:pPr>
        </w:pPrChange>
      </w:pPr>
    </w:p>
    <w:p w:rsidR="008439E2" w:rsidRDefault="008439E2">
      <w:pPr>
        <w:rPr>
          <w:ins w:id="1228" w:author="Likhita Sanapa Prabhakar" w:date="2017-09-08T02:45:00Z"/>
        </w:rPr>
        <w:pPrChange w:id="1229" w:author="Likhita Sanapa Prabhakar" w:date="2017-09-08T02:45:00Z">
          <w:pPr>
            <w:pStyle w:val="Caption"/>
            <w:jc w:val="left"/>
          </w:pPr>
        </w:pPrChange>
      </w:pPr>
    </w:p>
    <w:p w:rsidR="008439E2" w:rsidRPr="008439E2" w:rsidRDefault="008439E2">
      <w:pPr>
        <w:rPr>
          <w:rPrChange w:id="1230" w:author="Likhita Sanapa Prabhakar" w:date="2017-09-08T02:45:00Z">
            <w:rPr>
              <w:rFonts w:cs="Times New Roman"/>
              <w:b/>
              <w:color w:val="230DC3"/>
              <w:sz w:val="26"/>
              <w:szCs w:val="26"/>
            </w:rPr>
          </w:rPrChange>
        </w:rPr>
        <w:pPrChange w:id="1231" w:author="Likhita Sanapa Prabhakar" w:date="2017-09-08T02:45:00Z">
          <w:pPr>
            <w:pStyle w:val="Caption"/>
            <w:jc w:val="left"/>
          </w:pPr>
        </w:pPrChange>
      </w:pPr>
    </w:p>
    <w:p w:rsidR="00D61FA0" w:rsidRPr="00A5484A" w:rsidRDefault="00D61FA0" w:rsidP="006C0B07">
      <w:pPr>
        <w:pStyle w:val="ListParagraph"/>
        <w:numPr>
          <w:ilvl w:val="0"/>
          <w:numId w:val="12"/>
        </w:numPr>
        <w:spacing w:after="0" w:line="360" w:lineRule="auto"/>
        <w:jc w:val="both"/>
        <w:rPr>
          <w:rFonts w:ascii="Times New Roman" w:hAnsi="Times New Roman" w:cs="Times New Roman"/>
          <w:b/>
          <w:sz w:val="24"/>
          <w:szCs w:val="24"/>
        </w:rPr>
      </w:pPr>
      <w:r w:rsidRPr="00A5484A">
        <w:rPr>
          <w:rFonts w:ascii="Times New Roman" w:hAnsi="Times New Roman" w:cs="Times New Roman"/>
          <w:b/>
          <w:sz w:val="24"/>
          <w:szCs w:val="24"/>
        </w:rPr>
        <w:lastRenderedPageBreak/>
        <w:t>Split pie chart</w:t>
      </w:r>
    </w:p>
    <w:p w:rsidR="00925F44" w:rsidRDefault="00925F44">
      <w:pPr>
        <w:keepNext/>
        <w:spacing w:line="480" w:lineRule="auto"/>
        <w:jc w:val="center"/>
        <w:pPrChange w:id="1232" w:author="Likhita Sanapa Prabhakar" w:date="2017-09-08T02:46:00Z">
          <w:pPr>
            <w:keepNext/>
            <w:spacing w:line="480" w:lineRule="auto"/>
          </w:pPr>
        </w:pPrChange>
      </w:pPr>
      <w:r>
        <w:rPr>
          <w:rFonts w:ascii="Times New Roman" w:hAnsi="Times New Roman" w:cs="Times New Roman"/>
          <w:b/>
          <w:noProof/>
          <w:color w:val="230DC3"/>
          <w:sz w:val="26"/>
          <w:szCs w:val="26"/>
        </w:rPr>
        <w:drawing>
          <wp:inline distT="0" distB="0" distL="0" distR="0" wp14:anchorId="523797D3">
            <wp:extent cx="4615784" cy="29337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23581" cy="2938656"/>
                    </a:xfrm>
                    <a:prstGeom prst="rect">
                      <a:avLst/>
                    </a:prstGeom>
                    <a:noFill/>
                  </pic:spPr>
                </pic:pic>
              </a:graphicData>
            </a:graphic>
          </wp:inline>
        </w:drawing>
      </w:r>
    </w:p>
    <w:p w:rsidR="00D61FA0" w:rsidRDefault="00925F44">
      <w:pPr>
        <w:pStyle w:val="Caption"/>
        <w:rPr>
          <w:rFonts w:cs="Times New Roman"/>
          <w:b/>
          <w:color w:val="230DC3"/>
          <w:sz w:val="26"/>
          <w:szCs w:val="26"/>
        </w:rPr>
        <w:pPrChange w:id="1233" w:author="Likhita Sanapa Prabhakar" w:date="2017-09-08T02:16:00Z">
          <w:pPr>
            <w:pStyle w:val="Caption"/>
            <w:jc w:val="left"/>
          </w:pPr>
        </w:pPrChange>
      </w:pPr>
      <w:bookmarkStart w:id="1234" w:name="_Toc492600465"/>
      <w:r>
        <w:t xml:space="preserve">Figure </w:t>
      </w:r>
      <w:fldSimple w:instr=" STYLEREF 1 \s ">
        <w:r w:rsidR="00B433EE">
          <w:rPr>
            <w:noProof/>
          </w:rPr>
          <w:t>2</w:t>
        </w:r>
      </w:fldSimple>
      <w:r w:rsidR="00B433EE">
        <w:noBreakHyphen/>
      </w:r>
      <w:fldSimple w:instr=" SEQ Figure \* ARABIC \s 1 ">
        <w:r w:rsidR="00B433EE">
          <w:rPr>
            <w:noProof/>
          </w:rPr>
          <w:t>50</w:t>
        </w:r>
      </w:fldSimple>
      <w:r>
        <w:t xml:space="preserve">: </w:t>
      </w:r>
      <w:r w:rsidRPr="00A8019B">
        <w:t>Split Pie Chart Visualization of Consumer Complaints</w:t>
      </w:r>
      <w:bookmarkEnd w:id="1234"/>
    </w:p>
    <w:p w:rsidR="00D61FA0" w:rsidRPr="00A5484A" w:rsidRDefault="00D61FA0" w:rsidP="006C0B07">
      <w:pPr>
        <w:pStyle w:val="ListParagraph"/>
        <w:numPr>
          <w:ilvl w:val="0"/>
          <w:numId w:val="12"/>
        </w:numPr>
        <w:spacing w:line="360" w:lineRule="auto"/>
        <w:jc w:val="both"/>
        <w:rPr>
          <w:rFonts w:ascii="Times New Roman" w:hAnsi="Times New Roman" w:cs="Times New Roman"/>
          <w:b/>
          <w:sz w:val="24"/>
          <w:szCs w:val="24"/>
        </w:rPr>
      </w:pPr>
      <w:r w:rsidRPr="00A5484A">
        <w:rPr>
          <w:rFonts w:ascii="Times New Roman" w:hAnsi="Times New Roman" w:cs="Times New Roman"/>
          <w:b/>
          <w:sz w:val="24"/>
          <w:szCs w:val="24"/>
        </w:rPr>
        <w:t>Sun burst chart</w:t>
      </w:r>
    </w:p>
    <w:p w:rsidR="00925F44" w:rsidRDefault="00925F44">
      <w:pPr>
        <w:keepNext/>
        <w:spacing w:line="480" w:lineRule="auto"/>
        <w:jc w:val="center"/>
        <w:pPrChange w:id="1235" w:author="Likhita Sanapa Prabhakar" w:date="2017-09-08T02:46:00Z">
          <w:pPr>
            <w:keepNext/>
            <w:spacing w:line="480" w:lineRule="auto"/>
          </w:pPr>
        </w:pPrChange>
      </w:pPr>
      <w:r>
        <w:rPr>
          <w:rFonts w:ascii="Times New Roman" w:hAnsi="Times New Roman" w:cs="Times New Roman"/>
          <w:b/>
          <w:noProof/>
          <w:color w:val="230DC3"/>
          <w:sz w:val="26"/>
          <w:szCs w:val="26"/>
        </w:rPr>
        <w:drawing>
          <wp:inline distT="0" distB="0" distL="0" distR="0" wp14:anchorId="2516BF2F">
            <wp:extent cx="4087019" cy="3041015"/>
            <wp:effectExtent l="0" t="0" r="889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2650" cy="3045205"/>
                    </a:xfrm>
                    <a:prstGeom prst="rect">
                      <a:avLst/>
                    </a:prstGeom>
                    <a:noFill/>
                  </pic:spPr>
                </pic:pic>
              </a:graphicData>
            </a:graphic>
          </wp:inline>
        </w:drawing>
      </w:r>
    </w:p>
    <w:p w:rsidR="00A03971" w:rsidRDefault="00925F44">
      <w:pPr>
        <w:pStyle w:val="Caption"/>
        <w:rPr>
          <w:ins w:id="1236" w:author="Likhita Sanapa Prabhakar" w:date="2017-09-08T02:46:00Z"/>
        </w:rPr>
        <w:pPrChange w:id="1237" w:author="Likhita Sanapa Prabhakar" w:date="2017-09-08T02:16:00Z">
          <w:pPr>
            <w:pStyle w:val="Caption"/>
            <w:jc w:val="left"/>
          </w:pPr>
        </w:pPrChange>
      </w:pPr>
      <w:bookmarkStart w:id="1238" w:name="_Toc492600466"/>
      <w:r>
        <w:t xml:space="preserve">Figure </w:t>
      </w:r>
      <w:fldSimple w:instr=" STYLEREF 1 \s ">
        <w:r w:rsidR="00B433EE">
          <w:rPr>
            <w:noProof/>
          </w:rPr>
          <w:t>2</w:t>
        </w:r>
      </w:fldSimple>
      <w:r w:rsidR="00B433EE">
        <w:noBreakHyphen/>
      </w:r>
      <w:fldSimple w:instr=" SEQ Figure \* ARABIC \s 1 ">
        <w:r w:rsidR="00B433EE">
          <w:rPr>
            <w:noProof/>
          </w:rPr>
          <w:t>51</w:t>
        </w:r>
      </w:fldSimple>
      <w:r>
        <w:t xml:space="preserve">: </w:t>
      </w:r>
      <w:r w:rsidRPr="00D06CB0">
        <w:t>Sun Burst Chart Visualization of Consumer Complaints</w:t>
      </w:r>
      <w:bookmarkEnd w:id="1238"/>
    </w:p>
    <w:p w:rsidR="00F836FF" w:rsidRPr="00F836FF" w:rsidRDefault="00F836FF">
      <w:pPr>
        <w:rPr>
          <w:rPrChange w:id="1239" w:author="Likhita Sanapa Prabhakar" w:date="2017-09-08T02:46:00Z">
            <w:rPr>
              <w:rFonts w:cs="Times New Roman"/>
              <w:b/>
              <w:color w:val="230DC3"/>
              <w:sz w:val="26"/>
              <w:szCs w:val="26"/>
            </w:rPr>
          </w:rPrChange>
        </w:rPr>
        <w:pPrChange w:id="1240" w:author="Likhita Sanapa Prabhakar" w:date="2017-09-08T02:46:00Z">
          <w:pPr>
            <w:pStyle w:val="Caption"/>
            <w:jc w:val="left"/>
          </w:pPr>
        </w:pPrChange>
      </w:pPr>
    </w:p>
    <w:p w:rsidR="00D61FA0" w:rsidRPr="00FB30E5" w:rsidRDefault="00C92E68" w:rsidP="006C0B07">
      <w:pPr>
        <w:pStyle w:val="ListParagraph"/>
        <w:numPr>
          <w:ilvl w:val="0"/>
          <w:numId w:val="12"/>
        </w:numPr>
        <w:spacing w:line="360" w:lineRule="auto"/>
        <w:jc w:val="both"/>
        <w:rPr>
          <w:rFonts w:ascii="Times New Roman" w:hAnsi="Times New Roman" w:cs="Times New Roman"/>
          <w:b/>
          <w:sz w:val="24"/>
          <w:szCs w:val="24"/>
        </w:rPr>
      </w:pPr>
      <w:r w:rsidRPr="00FB30E5">
        <w:rPr>
          <w:rFonts w:ascii="Times New Roman" w:hAnsi="Times New Roman" w:cs="Times New Roman"/>
          <w:b/>
          <w:sz w:val="24"/>
          <w:szCs w:val="24"/>
        </w:rPr>
        <w:lastRenderedPageBreak/>
        <w:t>Geographical chart</w:t>
      </w:r>
    </w:p>
    <w:p w:rsidR="00925F44" w:rsidRDefault="00925F44">
      <w:pPr>
        <w:keepNext/>
        <w:spacing w:line="480" w:lineRule="auto"/>
        <w:jc w:val="center"/>
        <w:pPrChange w:id="1241" w:author="Likhita Sanapa Prabhakar" w:date="2017-09-08T02:46:00Z">
          <w:pPr>
            <w:keepNext/>
            <w:spacing w:line="480" w:lineRule="auto"/>
          </w:pPr>
        </w:pPrChange>
      </w:pPr>
      <w:r>
        <w:rPr>
          <w:rFonts w:ascii="Times New Roman" w:hAnsi="Times New Roman" w:cs="Times New Roman"/>
          <w:b/>
          <w:noProof/>
          <w:color w:val="230DC3"/>
          <w:sz w:val="26"/>
          <w:szCs w:val="26"/>
        </w:rPr>
        <w:drawing>
          <wp:inline distT="0" distB="0" distL="0" distR="0" wp14:anchorId="33DF89C3">
            <wp:extent cx="4057650" cy="225102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5625" cy="2255448"/>
                    </a:xfrm>
                    <a:prstGeom prst="rect">
                      <a:avLst/>
                    </a:prstGeom>
                    <a:noFill/>
                  </pic:spPr>
                </pic:pic>
              </a:graphicData>
            </a:graphic>
          </wp:inline>
        </w:drawing>
      </w:r>
    </w:p>
    <w:p w:rsidR="00C92E68" w:rsidRDefault="00925F44">
      <w:pPr>
        <w:pStyle w:val="Caption"/>
        <w:rPr>
          <w:rFonts w:cs="Times New Roman"/>
          <w:b/>
          <w:color w:val="230DC3"/>
          <w:sz w:val="26"/>
          <w:szCs w:val="26"/>
        </w:rPr>
        <w:pPrChange w:id="1242" w:author="Likhita Sanapa Prabhakar" w:date="2017-09-08T02:16:00Z">
          <w:pPr>
            <w:pStyle w:val="Caption"/>
            <w:jc w:val="left"/>
          </w:pPr>
        </w:pPrChange>
      </w:pPr>
      <w:bookmarkStart w:id="1243" w:name="_Toc492600467"/>
      <w:r>
        <w:t xml:space="preserve">Figure </w:t>
      </w:r>
      <w:fldSimple w:instr=" STYLEREF 1 \s ">
        <w:r w:rsidR="00B433EE">
          <w:rPr>
            <w:noProof/>
          </w:rPr>
          <w:t>2</w:t>
        </w:r>
      </w:fldSimple>
      <w:r w:rsidR="00B433EE">
        <w:noBreakHyphen/>
      </w:r>
      <w:fldSimple w:instr=" SEQ Figure \* ARABIC \s 1 ">
        <w:r w:rsidR="00B433EE">
          <w:rPr>
            <w:noProof/>
          </w:rPr>
          <w:t>52</w:t>
        </w:r>
      </w:fldSimple>
      <w:r>
        <w:t xml:space="preserve">: </w:t>
      </w:r>
      <w:r w:rsidRPr="00271FF0">
        <w:t>Geographical Chart Visualization of Consumer Complaints</w:t>
      </w:r>
      <w:bookmarkEnd w:id="1243"/>
    </w:p>
    <w:p w:rsidR="00F836FF" w:rsidRDefault="00C92E68" w:rsidP="00925F44">
      <w:pPr>
        <w:spacing w:after="0" w:line="360" w:lineRule="auto"/>
        <w:jc w:val="both"/>
        <w:rPr>
          <w:ins w:id="1244" w:author="Likhita Sanapa Prabhakar" w:date="2017-09-08T02:48:00Z"/>
          <w:rFonts w:ascii="Times New Roman" w:hAnsi="Times New Roman" w:cs="Times New Roman"/>
          <w:sz w:val="24"/>
          <w:szCs w:val="24"/>
        </w:rPr>
      </w:pPr>
      <w:r w:rsidRPr="00FB30E5">
        <w:rPr>
          <w:rFonts w:ascii="Times New Roman" w:hAnsi="Times New Roman" w:cs="Times New Roman"/>
          <w:sz w:val="24"/>
          <w:szCs w:val="24"/>
        </w:rPr>
        <w:t>This is how Elasticsearch indexing works and Kibana visualizations are shown with many different options and implementations.</w:t>
      </w:r>
      <w:bookmarkStart w:id="1245" w:name="_Toc492334916"/>
    </w:p>
    <w:p w:rsidR="00F836FF" w:rsidRPr="0030274C" w:rsidRDefault="00F836FF" w:rsidP="00F836FF">
      <w:pPr>
        <w:pStyle w:val="Heading2"/>
        <w:rPr>
          <w:moveTo w:id="1246" w:author="Likhita Sanapa Prabhakar" w:date="2017-09-08T02:48:00Z"/>
        </w:rPr>
      </w:pPr>
      <w:moveToRangeStart w:id="1247" w:author="Likhita Sanapa Prabhakar" w:date="2017-09-08T02:48:00Z" w:name="move492602239"/>
      <w:moveTo w:id="1248" w:author="Likhita Sanapa Prabhakar" w:date="2017-09-08T02:48:00Z">
        <w:r w:rsidRPr="0030274C">
          <w:t>Real-Time Analytics</w:t>
        </w:r>
      </w:moveTo>
    </w:p>
    <w:moveToRangeEnd w:id="1247"/>
    <w:p w:rsidR="00131E28" w:rsidRPr="00AC04F0" w:rsidDel="00F836FF" w:rsidRDefault="00131E28" w:rsidP="00925F44">
      <w:pPr>
        <w:spacing w:after="0" w:line="360" w:lineRule="auto"/>
        <w:jc w:val="both"/>
        <w:rPr>
          <w:del w:id="1249" w:author="Likhita Sanapa Prabhakar" w:date="2017-09-08T02:48:00Z"/>
          <w:rFonts w:ascii="Times New Roman" w:hAnsi="Times New Roman" w:cs="Times New Roman"/>
          <w:sz w:val="24"/>
          <w:szCs w:val="24"/>
        </w:rPr>
      </w:pPr>
      <w:del w:id="1250" w:author="Likhita Sanapa Prabhakar" w:date="2017-09-08T02:48:00Z">
        <w:r w:rsidRPr="00AC04F0" w:rsidDel="00F836FF">
          <w:rPr>
            <w:rFonts w:ascii="Times New Roman" w:hAnsi="Times New Roman" w:cs="Times New Roman"/>
            <w:sz w:val="24"/>
            <w:szCs w:val="24"/>
            <w:rPrChange w:id="1251" w:author="Likhita Sanapa Prabhakar" w:date="2017-09-08T03:34:00Z">
              <w:rPr/>
            </w:rPrChange>
          </w:rPr>
          <w:br w:type="page"/>
        </w:r>
      </w:del>
    </w:p>
    <w:p w:rsidR="002D5F4B" w:rsidRPr="00AC04F0" w:rsidDel="00F836FF" w:rsidRDefault="002D5F4B" w:rsidP="005B2B34">
      <w:pPr>
        <w:pStyle w:val="Heading2"/>
        <w:rPr>
          <w:moveFrom w:id="1252" w:author="Likhita Sanapa Prabhakar" w:date="2017-09-08T02:48:00Z"/>
          <w:rFonts w:cs="Times New Roman"/>
          <w:sz w:val="24"/>
          <w:szCs w:val="24"/>
          <w:rPrChange w:id="1253" w:author="Likhita Sanapa Prabhakar" w:date="2017-09-08T03:34:00Z">
            <w:rPr>
              <w:moveFrom w:id="1254" w:author="Likhita Sanapa Prabhakar" w:date="2017-09-08T02:48:00Z"/>
            </w:rPr>
          </w:rPrChange>
        </w:rPr>
      </w:pPr>
      <w:bookmarkStart w:id="1255" w:name="_Toc492600395"/>
      <w:moveFromRangeStart w:id="1256" w:author="Likhita Sanapa Prabhakar" w:date="2017-09-08T02:48:00Z" w:name="move492602239"/>
      <w:moveFrom w:id="1257" w:author="Likhita Sanapa Prabhakar" w:date="2017-09-08T02:48:00Z">
        <w:r w:rsidRPr="00AC04F0" w:rsidDel="00F836FF">
          <w:rPr>
            <w:rFonts w:cs="Times New Roman"/>
            <w:b w:val="0"/>
            <w:sz w:val="24"/>
            <w:szCs w:val="24"/>
            <w:rPrChange w:id="1258" w:author="Likhita Sanapa Prabhakar" w:date="2017-09-08T03:34:00Z">
              <w:rPr>
                <w:b w:val="0"/>
              </w:rPr>
            </w:rPrChange>
          </w:rPr>
          <w:t>Real-Time Analytics</w:t>
        </w:r>
        <w:bookmarkEnd w:id="1245"/>
        <w:bookmarkEnd w:id="1255"/>
      </w:moveFrom>
    </w:p>
    <w:moveFromRangeEnd w:id="1256"/>
    <w:p w:rsidR="0054773B" w:rsidRPr="00AC04F0" w:rsidRDefault="00B85BEE" w:rsidP="000319D6">
      <w:pPr>
        <w:spacing w:after="0" w:line="360" w:lineRule="auto"/>
        <w:jc w:val="both"/>
        <w:rPr>
          <w:rFonts w:ascii="Times New Roman" w:hAnsi="Times New Roman" w:cs="Times New Roman"/>
          <w:sz w:val="24"/>
          <w:szCs w:val="24"/>
        </w:rPr>
      </w:pPr>
      <w:r w:rsidRPr="00AC04F0">
        <w:rPr>
          <w:rFonts w:ascii="Times New Roman" w:hAnsi="Times New Roman" w:cs="Times New Roman"/>
          <w:sz w:val="24"/>
          <w:szCs w:val="24"/>
        </w:rPr>
        <w:t>We perform</w:t>
      </w:r>
      <w:r w:rsidR="0054773B" w:rsidRPr="00AC04F0">
        <w:rPr>
          <w:rFonts w:ascii="Times New Roman" w:hAnsi="Times New Roman" w:cs="Times New Roman"/>
          <w:sz w:val="24"/>
          <w:szCs w:val="24"/>
        </w:rPr>
        <w:t xml:space="preserve"> Real-Time Analytics on Twitter Trend Analyzer by importing the real-time streaming data into Elasticsearch using Apache Storm. </w:t>
      </w:r>
    </w:p>
    <w:p w:rsidR="0036028D" w:rsidRPr="0030274C" w:rsidRDefault="0036028D" w:rsidP="00B66586">
      <w:pPr>
        <w:pStyle w:val="Heading3"/>
      </w:pPr>
      <w:bookmarkStart w:id="1259" w:name="_Toc492334917"/>
      <w:bookmarkStart w:id="1260" w:name="_Toc492600396"/>
      <w:r w:rsidRPr="0030274C">
        <w:t>Apache Storm</w:t>
      </w:r>
      <w:bookmarkEnd w:id="1259"/>
      <w:bookmarkEnd w:id="1260"/>
    </w:p>
    <w:p w:rsidR="0036028D" w:rsidRPr="000319D6" w:rsidRDefault="0036028D" w:rsidP="005B4D52">
      <w:pPr>
        <w:spacing w:after="120" w:line="360" w:lineRule="auto"/>
        <w:jc w:val="both"/>
        <w:rPr>
          <w:rFonts w:ascii="Times New Roman" w:hAnsi="Times New Roman" w:cs="Times New Roman"/>
          <w:sz w:val="24"/>
          <w:szCs w:val="24"/>
        </w:rPr>
      </w:pPr>
      <w:r w:rsidRPr="000319D6">
        <w:rPr>
          <w:rFonts w:ascii="Times New Roman" w:hAnsi="Times New Roman" w:cs="Times New Roman"/>
          <w:sz w:val="24"/>
          <w:szCs w:val="24"/>
        </w:rPr>
        <w:t>Apache Storm is downloaded, extracted and moved to a directory in /</w:t>
      </w:r>
      <w:proofErr w:type="spellStart"/>
      <w:r w:rsidRPr="000319D6">
        <w:rPr>
          <w:rFonts w:ascii="Times New Roman" w:hAnsi="Times New Roman" w:cs="Times New Roman"/>
          <w:sz w:val="24"/>
          <w:szCs w:val="24"/>
        </w:rPr>
        <w:t>usr</w:t>
      </w:r>
      <w:proofErr w:type="spellEnd"/>
      <w:r w:rsidRPr="000319D6">
        <w:rPr>
          <w:rFonts w:ascii="Times New Roman" w:hAnsi="Times New Roman" w:cs="Times New Roman"/>
          <w:sz w:val="24"/>
          <w:szCs w:val="24"/>
        </w:rPr>
        <w:t>/local location.</w:t>
      </w:r>
    </w:p>
    <w:p w:rsidR="0036028D" w:rsidRPr="00AC04F0" w:rsidRDefault="00740C06" w:rsidP="000319D6">
      <w:pPr>
        <w:spacing w:after="0" w:line="360" w:lineRule="auto"/>
        <w:ind w:left="720"/>
        <w:jc w:val="both"/>
        <w:rPr>
          <w:rFonts w:ascii="Arial" w:hAnsi="Arial" w:cs="Arial"/>
          <w:sz w:val="20"/>
          <w:szCs w:val="20"/>
        </w:rPr>
      </w:pPr>
      <w:r w:rsidRPr="00AC04F0">
        <w:rPr>
          <w:rFonts w:ascii="Arial" w:hAnsi="Arial" w:cs="Arial"/>
          <w:sz w:val="20"/>
          <w:szCs w:val="20"/>
        </w:rPr>
        <w:t xml:space="preserve">$ </w:t>
      </w:r>
      <w:proofErr w:type="spellStart"/>
      <w:r w:rsidR="0036028D" w:rsidRPr="00AC04F0">
        <w:rPr>
          <w:rFonts w:ascii="Arial" w:hAnsi="Arial" w:cs="Arial"/>
          <w:sz w:val="20"/>
          <w:szCs w:val="20"/>
        </w:rPr>
        <w:t>sudo</w:t>
      </w:r>
      <w:proofErr w:type="spellEnd"/>
      <w:r w:rsidR="0036028D" w:rsidRPr="00AC04F0">
        <w:rPr>
          <w:rFonts w:ascii="Arial" w:hAnsi="Arial" w:cs="Arial"/>
          <w:sz w:val="20"/>
          <w:szCs w:val="20"/>
        </w:rPr>
        <w:t xml:space="preserve"> </w:t>
      </w:r>
      <w:proofErr w:type="spellStart"/>
      <w:r w:rsidR="0036028D" w:rsidRPr="00AC04F0">
        <w:rPr>
          <w:rFonts w:ascii="Arial" w:hAnsi="Arial" w:cs="Arial"/>
          <w:sz w:val="20"/>
          <w:szCs w:val="20"/>
        </w:rPr>
        <w:t>wget</w:t>
      </w:r>
      <w:proofErr w:type="spellEnd"/>
      <w:r w:rsidR="0036028D" w:rsidRPr="00AC04F0">
        <w:rPr>
          <w:rFonts w:ascii="Arial" w:hAnsi="Arial" w:cs="Arial"/>
          <w:sz w:val="20"/>
          <w:szCs w:val="20"/>
        </w:rPr>
        <w:t xml:space="preserve"> </w:t>
      </w:r>
      <w:r w:rsidR="00B923ED" w:rsidRPr="00AC04F0">
        <w:rPr>
          <w:rFonts w:ascii="Arial" w:hAnsi="Arial" w:cs="Arial"/>
          <w:sz w:val="20"/>
          <w:szCs w:val="20"/>
          <w:rPrChange w:id="1261" w:author="Likhita Sanapa Prabhakar" w:date="2017-09-08T03:34:00Z">
            <w:rPr/>
          </w:rPrChange>
        </w:rPr>
        <w:fldChar w:fldCharType="begin"/>
      </w:r>
      <w:r w:rsidR="00B923ED" w:rsidRPr="00AC04F0">
        <w:rPr>
          <w:rFonts w:ascii="Arial" w:hAnsi="Arial" w:cs="Arial"/>
          <w:sz w:val="20"/>
          <w:szCs w:val="20"/>
          <w:rPrChange w:id="1262" w:author="Likhita Sanapa Prabhakar" w:date="2017-09-08T03:34:00Z">
            <w:rPr/>
          </w:rPrChange>
        </w:rPr>
        <w:instrText xml:space="preserve"> HYPERLINK "http://www.apache.mesi.com.ar/storm/apache-storm-0.9.5/apache-storm-0.9.5.tar.gz" </w:instrText>
      </w:r>
      <w:r w:rsidR="00B923ED" w:rsidRPr="00AC04F0">
        <w:rPr>
          <w:rFonts w:ascii="Arial" w:hAnsi="Arial" w:cs="Arial"/>
          <w:sz w:val="20"/>
          <w:szCs w:val="20"/>
          <w:rPrChange w:id="1263" w:author="Likhita Sanapa Prabhakar" w:date="2017-09-08T03:34:00Z">
            <w:rPr>
              <w:rStyle w:val="Hyperlink"/>
              <w:rFonts w:ascii="Arial" w:hAnsi="Arial" w:cs="Arial"/>
              <w:color w:val="auto"/>
              <w:sz w:val="20"/>
              <w:szCs w:val="20"/>
            </w:rPr>
          </w:rPrChange>
        </w:rPr>
        <w:fldChar w:fldCharType="separate"/>
      </w:r>
      <w:r w:rsidR="0036028D" w:rsidRPr="00AC04F0">
        <w:rPr>
          <w:rStyle w:val="Hyperlink"/>
          <w:rFonts w:ascii="Arial" w:hAnsi="Arial" w:cs="Arial"/>
          <w:color w:val="auto"/>
          <w:sz w:val="20"/>
          <w:szCs w:val="20"/>
        </w:rPr>
        <w:t>http://www.apache.mesi.com.ar/storm/apache-storm-0.9.5/apache-storm-0.9.5.tar.gz</w:t>
      </w:r>
      <w:r w:rsidR="00B923ED" w:rsidRPr="00AC04F0">
        <w:rPr>
          <w:rStyle w:val="Hyperlink"/>
          <w:rFonts w:ascii="Arial" w:hAnsi="Arial" w:cs="Arial"/>
          <w:color w:val="auto"/>
          <w:sz w:val="20"/>
          <w:szCs w:val="20"/>
          <w:rPrChange w:id="1264" w:author="Likhita Sanapa Prabhakar" w:date="2017-09-08T03:34:00Z">
            <w:rPr>
              <w:rStyle w:val="Hyperlink"/>
              <w:rFonts w:ascii="Arial" w:hAnsi="Arial" w:cs="Arial"/>
              <w:color w:val="auto"/>
              <w:sz w:val="20"/>
              <w:szCs w:val="20"/>
            </w:rPr>
          </w:rPrChange>
        </w:rPr>
        <w:fldChar w:fldCharType="end"/>
      </w:r>
    </w:p>
    <w:p w:rsidR="0036028D" w:rsidRPr="00AC04F0" w:rsidRDefault="0036028D" w:rsidP="000319D6">
      <w:pPr>
        <w:spacing w:after="0" w:line="360" w:lineRule="auto"/>
        <w:ind w:firstLine="720"/>
        <w:jc w:val="both"/>
        <w:rPr>
          <w:rFonts w:ascii="Arial" w:hAnsi="Arial" w:cs="Arial"/>
          <w:sz w:val="20"/>
          <w:szCs w:val="20"/>
        </w:rPr>
      </w:pPr>
      <w:r w:rsidRPr="00AC04F0">
        <w:rPr>
          <w:rFonts w:ascii="Arial" w:hAnsi="Arial" w:cs="Arial"/>
          <w:sz w:val="20"/>
          <w:szCs w:val="20"/>
        </w:rPr>
        <w:t xml:space="preserve">$ </w:t>
      </w:r>
      <w:proofErr w:type="spellStart"/>
      <w:r w:rsidRPr="00AC04F0">
        <w:rPr>
          <w:rFonts w:ascii="Arial" w:hAnsi="Arial" w:cs="Arial"/>
          <w:sz w:val="20"/>
          <w:szCs w:val="20"/>
        </w:rPr>
        <w:t>sudo</w:t>
      </w:r>
      <w:proofErr w:type="spellEnd"/>
      <w:r w:rsidRPr="00AC04F0">
        <w:rPr>
          <w:rFonts w:ascii="Arial" w:hAnsi="Arial" w:cs="Arial"/>
          <w:sz w:val="20"/>
          <w:szCs w:val="20"/>
        </w:rPr>
        <w:t xml:space="preserve"> tar -</w:t>
      </w:r>
      <w:proofErr w:type="spellStart"/>
      <w:r w:rsidRPr="00AC04F0">
        <w:rPr>
          <w:rFonts w:ascii="Arial" w:hAnsi="Arial" w:cs="Arial"/>
          <w:sz w:val="20"/>
          <w:szCs w:val="20"/>
        </w:rPr>
        <w:t>zxvf</w:t>
      </w:r>
      <w:proofErr w:type="spellEnd"/>
      <w:r w:rsidRPr="00AC04F0">
        <w:rPr>
          <w:rFonts w:ascii="Arial" w:hAnsi="Arial" w:cs="Arial"/>
          <w:sz w:val="20"/>
          <w:szCs w:val="20"/>
        </w:rPr>
        <w:t xml:space="preserve"> apache-storm-0.9.5.tar.gz</w:t>
      </w:r>
    </w:p>
    <w:p w:rsidR="0036028D" w:rsidRPr="005B4D52" w:rsidRDefault="0036028D" w:rsidP="000319D6">
      <w:pPr>
        <w:spacing w:after="0" w:line="360" w:lineRule="auto"/>
        <w:ind w:firstLine="720"/>
        <w:jc w:val="both"/>
        <w:rPr>
          <w:rFonts w:ascii="Arial" w:hAnsi="Arial" w:cs="Arial"/>
          <w:sz w:val="20"/>
          <w:szCs w:val="20"/>
        </w:rPr>
      </w:pPr>
      <w:r w:rsidRPr="00AC04F0">
        <w:rPr>
          <w:rFonts w:ascii="Arial" w:hAnsi="Arial" w:cs="Arial"/>
          <w:sz w:val="20"/>
          <w:szCs w:val="20"/>
        </w:rPr>
        <w:t xml:space="preserve">$ </w:t>
      </w:r>
      <w:proofErr w:type="spellStart"/>
      <w:r w:rsidRPr="00AC04F0">
        <w:rPr>
          <w:rFonts w:ascii="Arial" w:hAnsi="Arial" w:cs="Arial"/>
          <w:sz w:val="20"/>
          <w:szCs w:val="20"/>
        </w:rPr>
        <w:t>sudo</w:t>
      </w:r>
      <w:proofErr w:type="spellEnd"/>
      <w:r w:rsidRPr="00AC04F0">
        <w:rPr>
          <w:rFonts w:ascii="Arial" w:hAnsi="Arial" w:cs="Arial"/>
          <w:sz w:val="20"/>
          <w:szCs w:val="20"/>
        </w:rPr>
        <w:t xml:space="preserve"> mv apache-storm-0.9.5 storm</w:t>
      </w:r>
    </w:p>
    <w:p w:rsidR="0036028D" w:rsidRPr="000319D6" w:rsidRDefault="0036028D" w:rsidP="004B00A0">
      <w:pPr>
        <w:spacing w:before="200" w:after="120" w:line="360" w:lineRule="auto"/>
        <w:jc w:val="both"/>
        <w:rPr>
          <w:rFonts w:ascii="Times New Roman" w:hAnsi="Times New Roman" w:cs="Times New Roman"/>
          <w:sz w:val="24"/>
          <w:szCs w:val="24"/>
        </w:rPr>
      </w:pPr>
      <w:proofErr w:type="gramStart"/>
      <w:r w:rsidRPr="000319D6">
        <w:rPr>
          <w:rFonts w:ascii="Times New Roman" w:hAnsi="Times New Roman" w:cs="Times New Roman"/>
          <w:sz w:val="24"/>
          <w:szCs w:val="24"/>
        </w:rPr>
        <w:t>The .</w:t>
      </w:r>
      <w:proofErr w:type="spellStart"/>
      <w:r w:rsidRPr="000319D6">
        <w:rPr>
          <w:rFonts w:ascii="Times New Roman" w:hAnsi="Times New Roman" w:cs="Times New Roman"/>
          <w:sz w:val="24"/>
          <w:szCs w:val="24"/>
        </w:rPr>
        <w:t>bashrc</w:t>
      </w:r>
      <w:proofErr w:type="spellEnd"/>
      <w:proofErr w:type="gramEnd"/>
      <w:r w:rsidRPr="000319D6">
        <w:rPr>
          <w:rFonts w:ascii="Times New Roman" w:hAnsi="Times New Roman" w:cs="Times New Roman"/>
          <w:sz w:val="24"/>
          <w:szCs w:val="24"/>
        </w:rPr>
        <w:t xml:space="preserve"> is updated with the storm </w:t>
      </w:r>
      <w:r w:rsidR="007E5570" w:rsidRPr="000319D6">
        <w:rPr>
          <w:rFonts w:ascii="Times New Roman" w:hAnsi="Times New Roman" w:cs="Times New Roman"/>
          <w:sz w:val="24"/>
          <w:szCs w:val="24"/>
        </w:rPr>
        <w:t xml:space="preserve">binary </w:t>
      </w:r>
      <w:r w:rsidRPr="000319D6">
        <w:rPr>
          <w:rFonts w:ascii="Times New Roman" w:hAnsi="Times New Roman" w:cs="Times New Roman"/>
          <w:sz w:val="24"/>
          <w:szCs w:val="24"/>
        </w:rPr>
        <w:t xml:space="preserve">path </w:t>
      </w:r>
      <w:r w:rsidR="007E5570" w:rsidRPr="000319D6">
        <w:rPr>
          <w:rFonts w:ascii="Times New Roman" w:hAnsi="Times New Roman" w:cs="Times New Roman"/>
          <w:sz w:val="24"/>
          <w:szCs w:val="24"/>
        </w:rPr>
        <w:t>by adding the below line:</w:t>
      </w:r>
    </w:p>
    <w:p w:rsidR="007E5570" w:rsidRPr="004B00A0" w:rsidRDefault="00283415" w:rsidP="000319D6">
      <w:pPr>
        <w:spacing w:after="0" w:line="360" w:lineRule="auto"/>
        <w:ind w:firstLine="720"/>
        <w:jc w:val="both"/>
        <w:rPr>
          <w:rFonts w:ascii="Arial" w:hAnsi="Arial" w:cs="Arial"/>
          <w:sz w:val="20"/>
          <w:szCs w:val="20"/>
        </w:rPr>
      </w:pPr>
      <w:r w:rsidRPr="004B00A0">
        <w:rPr>
          <w:rFonts w:ascii="Arial" w:hAnsi="Arial" w:cs="Arial"/>
          <w:sz w:val="20"/>
          <w:szCs w:val="20"/>
        </w:rPr>
        <w:t xml:space="preserve">$ </w:t>
      </w:r>
      <w:r w:rsidR="00446EBA" w:rsidRPr="004B00A0">
        <w:rPr>
          <w:rFonts w:ascii="Arial" w:hAnsi="Arial" w:cs="Arial"/>
          <w:sz w:val="20"/>
          <w:szCs w:val="20"/>
        </w:rPr>
        <w:t>e</w:t>
      </w:r>
      <w:r w:rsidR="007E5570" w:rsidRPr="004B00A0">
        <w:rPr>
          <w:rFonts w:ascii="Arial" w:hAnsi="Arial" w:cs="Arial"/>
          <w:sz w:val="20"/>
          <w:szCs w:val="20"/>
        </w:rPr>
        <w:t>xport PATH=$PATH:/</w:t>
      </w:r>
      <w:proofErr w:type="spellStart"/>
      <w:r w:rsidR="007E5570" w:rsidRPr="004B00A0">
        <w:rPr>
          <w:rFonts w:ascii="Arial" w:hAnsi="Arial" w:cs="Arial"/>
          <w:sz w:val="20"/>
          <w:szCs w:val="20"/>
        </w:rPr>
        <w:t>usr</w:t>
      </w:r>
      <w:proofErr w:type="spellEnd"/>
      <w:r w:rsidR="007E5570" w:rsidRPr="004B00A0">
        <w:rPr>
          <w:rFonts w:ascii="Arial" w:hAnsi="Arial" w:cs="Arial"/>
          <w:sz w:val="20"/>
          <w:szCs w:val="20"/>
        </w:rPr>
        <w:t>/local/storm/bin</w:t>
      </w:r>
    </w:p>
    <w:p w:rsidR="004B00A0" w:rsidRDefault="00446EBA" w:rsidP="004B00A0">
      <w:pPr>
        <w:spacing w:before="200" w:after="200" w:line="360" w:lineRule="auto"/>
        <w:jc w:val="both"/>
        <w:rPr>
          <w:rFonts w:ascii="Times New Roman" w:hAnsi="Times New Roman" w:cs="Times New Roman"/>
          <w:sz w:val="24"/>
          <w:szCs w:val="24"/>
        </w:rPr>
      </w:pPr>
      <w:r w:rsidRPr="00740C06">
        <w:rPr>
          <w:rFonts w:ascii="Times New Roman" w:hAnsi="Times New Roman" w:cs="Times New Roman"/>
          <w:sz w:val="24"/>
          <w:szCs w:val="24"/>
        </w:rPr>
        <w:t>Now Storm is ready and if we want to set up Storm for production environments then we should setup Zookeeper along with its daemons: Nimbus</w:t>
      </w:r>
      <w:r w:rsidR="000B0AF9" w:rsidRPr="00740C06">
        <w:rPr>
          <w:rFonts w:ascii="Times New Roman" w:hAnsi="Times New Roman" w:cs="Times New Roman"/>
          <w:sz w:val="24"/>
          <w:szCs w:val="24"/>
        </w:rPr>
        <w:t xml:space="preserve"> (acts as a master)</w:t>
      </w:r>
      <w:r w:rsidRPr="00740C06">
        <w:rPr>
          <w:rFonts w:ascii="Times New Roman" w:hAnsi="Times New Roman" w:cs="Times New Roman"/>
          <w:sz w:val="24"/>
          <w:szCs w:val="24"/>
        </w:rPr>
        <w:t xml:space="preserve">, Supervisor </w:t>
      </w:r>
      <w:r w:rsidR="000B0AF9" w:rsidRPr="00740C06">
        <w:rPr>
          <w:rFonts w:ascii="Times New Roman" w:hAnsi="Times New Roman" w:cs="Times New Roman"/>
          <w:sz w:val="24"/>
          <w:szCs w:val="24"/>
        </w:rPr>
        <w:t xml:space="preserve">(acts as a slave) </w:t>
      </w:r>
      <w:r w:rsidRPr="00740C06">
        <w:rPr>
          <w:rFonts w:ascii="Times New Roman" w:hAnsi="Times New Roman" w:cs="Times New Roman"/>
          <w:sz w:val="24"/>
          <w:szCs w:val="24"/>
        </w:rPr>
        <w:t xml:space="preserve">and UI </w:t>
      </w:r>
      <w:r w:rsidR="000B0AF9" w:rsidRPr="00740C06">
        <w:rPr>
          <w:rFonts w:ascii="Times New Roman" w:hAnsi="Times New Roman" w:cs="Times New Roman"/>
          <w:sz w:val="24"/>
          <w:szCs w:val="24"/>
        </w:rPr>
        <w:t xml:space="preserve">(this is for Storm UI interface) </w:t>
      </w:r>
      <w:r w:rsidRPr="00740C06">
        <w:rPr>
          <w:rFonts w:ascii="Times New Roman" w:hAnsi="Times New Roman" w:cs="Times New Roman"/>
          <w:sz w:val="24"/>
          <w:szCs w:val="24"/>
        </w:rPr>
        <w:t xml:space="preserve">to run the Storm topologies. </w:t>
      </w:r>
      <w:r w:rsidR="001C2DA0" w:rsidRPr="00740C06">
        <w:rPr>
          <w:rFonts w:ascii="Times New Roman" w:hAnsi="Times New Roman" w:cs="Times New Roman"/>
          <w:sz w:val="24"/>
          <w:szCs w:val="24"/>
        </w:rPr>
        <w:t xml:space="preserve">Zookeeper provides a centralized service for retaining configuration details, synchronizations and many other services. </w:t>
      </w:r>
    </w:p>
    <w:p w:rsidR="004B00A0" w:rsidRDefault="004B00A0" w:rsidP="004B00A0">
      <w:pPr>
        <w:spacing w:before="200" w:after="200" w:line="360" w:lineRule="auto"/>
        <w:jc w:val="both"/>
        <w:rPr>
          <w:rFonts w:ascii="Times New Roman" w:hAnsi="Times New Roman" w:cs="Times New Roman"/>
          <w:sz w:val="24"/>
          <w:szCs w:val="24"/>
        </w:rPr>
      </w:pPr>
      <w:r w:rsidRPr="00740C06">
        <w:rPr>
          <w:rFonts w:ascii="Times New Roman" w:hAnsi="Times New Roman" w:cs="Times New Roman"/>
          <w:sz w:val="24"/>
          <w:szCs w:val="24"/>
        </w:rPr>
        <w:lastRenderedPageBreak/>
        <w:t>It is downloaded, extracted and moved to the respective directory using the below commands:</w:t>
      </w:r>
    </w:p>
    <w:p w:rsidR="00925F44" w:rsidRDefault="00925F44">
      <w:pPr>
        <w:keepNext/>
        <w:spacing w:before="200" w:after="200" w:line="360" w:lineRule="auto"/>
        <w:jc w:val="center"/>
        <w:pPrChange w:id="1265" w:author="Likhita Sanapa Prabhakar" w:date="2017-09-08T02:48:00Z">
          <w:pPr>
            <w:keepNext/>
            <w:spacing w:before="200" w:after="200" w:line="360" w:lineRule="auto"/>
            <w:jc w:val="both"/>
          </w:pPr>
        </w:pPrChange>
      </w:pPr>
      <w:r>
        <w:rPr>
          <w:rFonts w:ascii="Times New Roman" w:hAnsi="Times New Roman" w:cs="Times New Roman"/>
          <w:noProof/>
          <w:sz w:val="24"/>
          <w:szCs w:val="24"/>
        </w:rPr>
        <w:drawing>
          <wp:inline distT="0" distB="0" distL="0" distR="0" wp14:anchorId="2166ACBB">
            <wp:extent cx="5524500" cy="13589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500" cy="1358900"/>
                    </a:xfrm>
                    <a:prstGeom prst="rect">
                      <a:avLst/>
                    </a:prstGeom>
                    <a:noFill/>
                  </pic:spPr>
                </pic:pic>
              </a:graphicData>
            </a:graphic>
          </wp:inline>
        </w:drawing>
      </w:r>
    </w:p>
    <w:p w:rsidR="00925F44" w:rsidRDefault="00925F44">
      <w:pPr>
        <w:pStyle w:val="Caption"/>
        <w:rPr>
          <w:rFonts w:cs="Times New Roman"/>
          <w:sz w:val="24"/>
          <w:szCs w:val="24"/>
        </w:rPr>
        <w:pPrChange w:id="1266" w:author="Likhita Sanapa Prabhakar" w:date="2017-09-08T02:16:00Z">
          <w:pPr>
            <w:pStyle w:val="Caption"/>
            <w:jc w:val="both"/>
          </w:pPr>
        </w:pPrChange>
      </w:pPr>
      <w:bookmarkStart w:id="1267" w:name="_Toc492600468"/>
      <w:r>
        <w:t xml:space="preserve">Figure </w:t>
      </w:r>
      <w:fldSimple w:instr=" STYLEREF 1 \s ">
        <w:r w:rsidR="00B433EE">
          <w:rPr>
            <w:noProof/>
          </w:rPr>
          <w:t>2</w:t>
        </w:r>
      </w:fldSimple>
      <w:r w:rsidR="00B433EE">
        <w:noBreakHyphen/>
      </w:r>
      <w:fldSimple w:instr=" SEQ Figure \* ARABIC \s 1 ">
        <w:r w:rsidR="00B433EE">
          <w:rPr>
            <w:noProof/>
          </w:rPr>
          <w:t>53</w:t>
        </w:r>
      </w:fldSimple>
      <w:r>
        <w:t xml:space="preserve">: </w:t>
      </w:r>
      <w:r w:rsidRPr="00AC48F0">
        <w:t>Zookeeper Installation</w:t>
      </w:r>
      <w:bookmarkEnd w:id="1267"/>
    </w:p>
    <w:p w:rsidR="00446EBA" w:rsidRPr="004B00A0" w:rsidRDefault="00446EBA" w:rsidP="000319D6">
      <w:pPr>
        <w:spacing w:after="0" w:line="360" w:lineRule="auto"/>
        <w:ind w:firstLine="720"/>
        <w:jc w:val="both"/>
        <w:rPr>
          <w:rFonts w:ascii="Arial" w:hAnsi="Arial" w:cs="Arial"/>
          <w:sz w:val="20"/>
          <w:szCs w:val="20"/>
        </w:rPr>
      </w:pPr>
      <w:r w:rsidRPr="004B00A0">
        <w:rPr>
          <w:rFonts w:ascii="Arial" w:hAnsi="Arial" w:cs="Arial"/>
          <w:sz w:val="20"/>
          <w:szCs w:val="20"/>
        </w:rPr>
        <w:t xml:space="preserve">$ </w:t>
      </w:r>
      <w:proofErr w:type="spellStart"/>
      <w:r w:rsidRPr="004B00A0">
        <w:rPr>
          <w:rFonts w:ascii="Arial" w:hAnsi="Arial" w:cs="Arial"/>
          <w:sz w:val="20"/>
          <w:szCs w:val="20"/>
        </w:rPr>
        <w:t>sudo</w:t>
      </w:r>
      <w:proofErr w:type="spellEnd"/>
      <w:r w:rsidRPr="004B00A0">
        <w:rPr>
          <w:rFonts w:ascii="Arial" w:hAnsi="Arial" w:cs="Arial"/>
          <w:sz w:val="20"/>
          <w:szCs w:val="20"/>
        </w:rPr>
        <w:t xml:space="preserve"> tar -</w:t>
      </w:r>
      <w:proofErr w:type="spellStart"/>
      <w:r w:rsidRPr="004B00A0">
        <w:rPr>
          <w:rFonts w:ascii="Arial" w:hAnsi="Arial" w:cs="Arial"/>
          <w:sz w:val="20"/>
          <w:szCs w:val="20"/>
        </w:rPr>
        <w:t>zxvf</w:t>
      </w:r>
      <w:proofErr w:type="spellEnd"/>
      <w:r w:rsidRPr="004B00A0">
        <w:rPr>
          <w:rFonts w:ascii="Arial" w:hAnsi="Arial" w:cs="Arial"/>
          <w:sz w:val="20"/>
          <w:szCs w:val="20"/>
        </w:rPr>
        <w:t xml:space="preserve"> zookeeper-3.4.6.tar.gz</w:t>
      </w:r>
    </w:p>
    <w:p w:rsidR="00446EBA" w:rsidRPr="004B00A0" w:rsidRDefault="00446EBA" w:rsidP="000319D6">
      <w:pPr>
        <w:spacing w:after="0" w:line="360" w:lineRule="auto"/>
        <w:ind w:firstLine="720"/>
        <w:jc w:val="both"/>
        <w:rPr>
          <w:rFonts w:ascii="Arial" w:hAnsi="Arial" w:cs="Arial"/>
          <w:sz w:val="20"/>
          <w:szCs w:val="20"/>
        </w:rPr>
      </w:pPr>
      <w:r w:rsidRPr="004B00A0">
        <w:rPr>
          <w:rFonts w:ascii="Arial" w:hAnsi="Arial" w:cs="Arial"/>
          <w:sz w:val="20"/>
          <w:szCs w:val="20"/>
        </w:rPr>
        <w:t xml:space="preserve">$ </w:t>
      </w:r>
      <w:proofErr w:type="spellStart"/>
      <w:r w:rsidRPr="004B00A0">
        <w:rPr>
          <w:rFonts w:ascii="Arial" w:hAnsi="Arial" w:cs="Arial"/>
          <w:sz w:val="20"/>
          <w:szCs w:val="20"/>
        </w:rPr>
        <w:t>sudo</w:t>
      </w:r>
      <w:proofErr w:type="spellEnd"/>
      <w:r w:rsidRPr="004B00A0">
        <w:rPr>
          <w:rFonts w:ascii="Arial" w:hAnsi="Arial" w:cs="Arial"/>
          <w:sz w:val="20"/>
          <w:szCs w:val="20"/>
        </w:rPr>
        <w:t xml:space="preserve"> mv zookeeper-3.4.6 zookeeper</w:t>
      </w:r>
    </w:p>
    <w:p w:rsidR="00446EBA" w:rsidRPr="00283415" w:rsidRDefault="00446EBA" w:rsidP="004B00A0">
      <w:pPr>
        <w:spacing w:before="200" w:after="120" w:line="360" w:lineRule="auto"/>
        <w:jc w:val="both"/>
        <w:rPr>
          <w:rFonts w:ascii="Times New Roman" w:hAnsi="Times New Roman" w:cs="Times New Roman"/>
          <w:sz w:val="24"/>
          <w:szCs w:val="24"/>
        </w:rPr>
      </w:pPr>
      <w:r w:rsidRPr="00283415">
        <w:rPr>
          <w:rFonts w:ascii="Times New Roman" w:hAnsi="Times New Roman" w:cs="Times New Roman"/>
          <w:sz w:val="24"/>
          <w:szCs w:val="24"/>
        </w:rPr>
        <w:t xml:space="preserve">Zookeeper binaries are added to </w:t>
      </w:r>
      <w:proofErr w:type="gramStart"/>
      <w:r w:rsidRPr="00283415">
        <w:rPr>
          <w:rFonts w:ascii="Times New Roman" w:hAnsi="Times New Roman" w:cs="Times New Roman"/>
          <w:sz w:val="24"/>
          <w:szCs w:val="24"/>
        </w:rPr>
        <w:t>the .</w:t>
      </w:r>
      <w:proofErr w:type="spellStart"/>
      <w:r w:rsidRPr="00283415">
        <w:rPr>
          <w:rFonts w:ascii="Times New Roman" w:hAnsi="Times New Roman" w:cs="Times New Roman"/>
          <w:sz w:val="24"/>
          <w:szCs w:val="24"/>
        </w:rPr>
        <w:t>bashrc</w:t>
      </w:r>
      <w:proofErr w:type="spellEnd"/>
      <w:proofErr w:type="gramEnd"/>
      <w:r w:rsidRPr="00283415">
        <w:rPr>
          <w:rFonts w:ascii="Times New Roman" w:hAnsi="Times New Roman" w:cs="Times New Roman"/>
          <w:sz w:val="24"/>
          <w:szCs w:val="24"/>
        </w:rPr>
        <w:t xml:space="preserve"> file as:</w:t>
      </w:r>
    </w:p>
    <w:p w:rsidR="00446EBA" w:rsidRPr="004B00A0" w:rsidRDefault="00283415" w:rsidP="000319D6">
      <w:pPr>
        <w:spacing w:after="0" w:line="360" w:lineRule="auto"/>
        <w:ind w:firstLine="720"/>
        <w:jc w:val="both"/>
        <w:rPr>
          <w:rFonts w:ascii="Arial" w:hAnsi="Arial" w:cs="Arial"/>
          <w:sz w:val="20"/>
          <w:szCs w:val="20"/>
        </w:rPr>
      </w:pPr>
      <w:r w:rsidRPr="004B00A0">
        <w:rPr>
          <w:rFonts w:ascii="Arial" w:hAnsi="Arial" w:cs="Arial"/>
          <w:sz w:val="20"/>
          <w:szCs w:val="20"/>
        </w:rPr>
        <w:t>$ e</w:t>
      </w:r>
      <w:r w:rsidR="00446EBA" w:rsidRPr="004B00A0">
        <w:rPr>
          <w:rFonts w:ascii="Arial" w:hAnsi="Arial" w:cs="Arial"/>
          <w:sz w:val="20"/>
          <w:szCs w:val="20"/>
        </w:rPr>
        <w:t>xport PATH=$PATH:/</w:t>
      </w:r>
      <w:proofErr w:type="spellStart"/>
      <w:r w:rsidR="00446EBA" w:rsidRPr="004B00A0">
        <w:rPr>
          <w:rFonts w:ascii="Arial" w:hAnsi="Arial" w:cs="Arial"/>
          <w:sz w:val="20"/>
          <w:szCs w:val="20"/>
        </w:rPr>
        <w:t>usr</w:t>
      </w:r>
      <w:proofErr w:type="spellEnd"/>
      <w:r w:rsidR="00446EBA" w:rsidRPr="004B00A0">
        <w:rPr>
          <w:rFonts w:ascii="Arial" w:hAnsi="Arial" w:cs="Arial"/>
          <w:sz w:val="20"/>
          <w:szCs w:val="20"/>
        </w:rPr>
        <w:t>/local/zookeeper/bin</w:t>
      </w:r>
    </w:p>
    <w:p w:rsidR="000B0AF9" w:rsidRPr="00283415" w:rsidRDefault="000B0AF9" w:rsidP="000C64BB">
      <w:pPr>
        <w:spacing w:after="120" w:line="360" w:lineRule="auto"/>
        <w:jc w:val="both"/>
        <w:rPr>
          <w:rFonts w:ascii="Times New Roman" w:hAnsi="Times New Roman" w:cs="Times New Roman"/>
          <w:sz w:val="24"/>
          <w:szCs w:val="24"/>
        </w:rPr>
      </w:pPr>
      <w:r w:rsidRPr="00283415">
        <w:rPr>
          <w:rFonts w:ascii="Times New Roman" w:hAnsi="Times New Roman" w:cs="Times New Roman"/>
          <w:sz w:val="24"/>
          <w:szCs w:val="24"/>
        </w:rPr>
        <w:t xml:space="preserve">The JAVA_HOME environment variable is set on the storm_env.ini file and permissions are set to Storm and </w:t>
      </w:r>
      <w:proofErr w:type="spellStart"/>
      <w:r w:rsidRPr="00283415">
        <w:rPr>
          <w:rFonts w:ascii="Times New Roman" w:hAnsi="Times New Roman" w:cs="Times New Roman"/>
          <w:sz w:val="24"/>
          <w:szCs w:val="24"/>
        </w:rPr>
        <w:t>Zookeeeper</w:t>
      </w:r>
      <w:proofErr w:type="spellEnd"/>
      <w:r w:rsidRPr="00283415">
        <w:rPr>
          <w:rFonts w:ascii="Times New Roman" w:hAnsi="Times New Roman" w:cs="Times New Roman"/>
          <w:sz w:val="24"/>
          <w:szCs w:val="24"/>
        </w:rPr>
        <w:t xml:space="preserve"> as </w:t>
      </w:r>
      <w:proofErr w:type="spellStart"/>
      <w:r w:rsidRPr="00283415">
        <w:rPr>
          <w:rFonts w:ascii="Times New Roman" w:hAnsi="Times New Roman" w:cs="Times New Roman"/>
          <w:sz w:val="24"/>
          <w:szCs w:val="24"/>
        </w:rPr>
        <w:t>eshadoop</w:t>
      </w:r>
      <w:proofErr w:type="spellEnd"/>
      <w:r w:rsidRPr="00283415">
        <w:rPr>
          <w:rFonts w:ascii="Times New Roman" w:hAnsi="Times New Roman" w:cs="Times New Roman"/>
          <w:sz w:val="24"/>
          <w:szCs w:val="24"/>
        </w:rPr>
        <w:t xml:space="preserve"> users in Hadoop group.</w:t>
      </w:r>
    </w:p>
    <w:p w:rsidR="001C2DA0" w:rsidRPr="000C64BB" w:rsidRDefault="00283415">
      <w:pPr>
        <w:spacing w:after="0" w:line="360" w:lineRule="auto"/>
        <w:ind w:left="720"/>
        <w:jc w:val="both"/>
        <w:rPr>
          <w:rFonts w:ascii="Arial" w:hAnsi="Arial" w:cs="Arial"/>
          <w:sz w:val="20"/>
          <w:szCs w:val="20"/>
        </w:rPr>
        <w:pPrChange w:id="1268" w:author="Likhita Sanapa Prabhakar" w:date="2017-09-08T03:33:00Z">
          <w:pPr>
            <w:spacing w:after="0" w:line="360" w:lineRule="auto"/>
            <w:ind w:left="720"/>
          </w:pPr>
        </w:pPrChange>
      </w:pPr>
      <w:r w:rsidRPr="000C64BB">
        <w:rPr>
          <w:rFonts w:ascii="Arial" w:hAnsi="Arial" w:cs="Arial"/>
          <w:sz w:val="20"/>
          <w:szCs w:val="20"/>
        </w:rPr>
        <w:t xml:space="preserve">$ </w:t>
      </w:r>
      <w:r w:rsidR="000B0AF9" w:rsidRPr="000C64BB">
        <w:rPr>
          <w:rFonts w:ascii="Arial" w:hAnsi="Arial" w:cs="Arial"/>
          <w:sz w:val="20"/>
          <w:szCs w:val="20"/>
        </w:rPr>
        <w:t>export JAVA_HOME=/usr/lib/jvm/java-1.8.0-openjdk-1.8.0.131-2.b1</w:t>
      </w:r>
      <w:r w:rsidR="001C2DA0" w:rsidRPr="000C64BB">
        <w:rPr>
          <w:rFonts w:ascii="Arial" w:hAnsi="Arial" w:cs="Arial"/>
          <w:sz w:val="20"/>
          <w:szCs w:val="20"/>
        </w:rPr>
        <w:t>1.el7_3.x86_</w:t>
      </w:r>
      <w:r w:rsidR="000B0AF9" w:rsidRPr="000C64BB">
        <w:rPr>
          <w:rFonts w:ascii="Arial" w:hAnsi="Arial" w:cs="Arial"/>
          <w:sz w:val="20"/>
          <w:szCs w:val="20"/>
        </w:rPr>
        <w:t>64</w:t>
      </w:r>
      <w:r w:rsidR="001C2DA0" w:rsidRPr="000C64BB">
        <w:rPr>
          <w:rFonts w:ascii="Arial" w:hAnsi="Arial" w:cs="Arial"/>
          <w:sz w:val="20"/>
          <w:szCs w:val="20"/>
        </w:rPr>
        <w:t>/jre</w:t>
      </w:r>
    </w:p>
    <w:p w:rsidR="001C2DA0" w:rsidRPr="000C64BB" w:rsidRDefault="001C2DA0">
      <w:pPr>
        <w:spacing w:after="0" w:line="360" w:lineRule="auto"/>
        <w:ind w:firstLine="720"/>
        <w:jc w:val="both"/>
        <w:rPr>
          <w:rFonts w:ascii="Arial" w:hAnsi="Arial" w:cs="Arial"/>
          <w:sz w:val="20"/>
          <w:szCs w:val="20"/>
        </w:rPr>
      </w:pPr>
      <w:r w:rsidRPr="000C64BB">
        <w:rPr>
          <w:rFonts w:ascii="Arial" w:hAnsi="Arial" w:cs="Arial"/>
          <w:sz w:val="20"/>
          <w:szCs w:val="20"/>
        </w:rPr>
        <w:t xml:space="preserve">$ </w:t>
      </w:r>
      <w:proofErr w:type="spellStart"/>
      <w:r w:rsidRPr="000C64BB">
        <w:rPr>
          <w:rFonts w:ascii="Arial" w:hAnsi="Arial" w:cs="Arial"/>
          <w:sz w:val="20"/>
          <w:szCs w:val="20"/>
        </w:rPr>
        <w:t>sudo</w:t>
      </w:r>
      <w:proofErr w:type="spellEnd"/>
      <w:r w:rsidRPr="000C64BB">
        <w:rPr>
          <w:rFonts w:ascii="Arial" w:hAnsi="Arial" w:cs="Arial"/>
          <w:sz w:val="20"/>
          <w:szCs w:val="20"/>
        </w:rPr>
        <w:t xml:space="preserve"> </w:t>
      </w:r>
      <w:proofErr w:type="spellStart"/>
      <w:r w:rsidRPr="000C64BB">
        <w:rPr>
          <w:rFonts w:ascii="Arial" w:hAnsi="Arial" w:cs="Arial"/>
          <w:sz w:val="20"/>
          <w:szCs w:val="20"/>
        </w:rPr>
        <w:t>chown</w:t>
      </w:r>
      <w:proofErr w:type="spellEnd"/>
      <w:r w:rsidRPr="000C64BB">
        <w:rPr>
          <w:rFonts w:ascii="Arial" w:hAnsi="Arial" w:cs="Arial"/>
          <w:sz w:val="20"/>
          <w:szCs w:val="20"/>
        </w:rPr>
        <w:t xml:space="preserve"> -R </w:t>
      </w:r>
      <w:proofErr w:type="spellStart"/>
      <w:proofErr w:type="gramStart"/>
      <w:r w:rsidRPr="000C64BB">
        <w:rPr>
          <w:rFonts w:ascii="Arial" w:hAnsi="Arial" w:cs="Arial"/>
          <w:sz w:val="20"/>
          <w:szCs w:val="20"/>
        </w:rPr>
        <w:t>eshadoop:Hadoop</w:t>
      </w:r>
      <w:proofErr w:type="spellEnd"/>
      <w:proofErr w:type="gramEnd"/>
      <w:r w:rsidRPr="000C64BB">
        <w:rPr>
          <w:rFonts w:ascii="Arial" w:hAnsi="Arial" w:cs="Arial"/>
          <w:sz w:val="20"/>
          <w:szCs w:val="20"/>
        </w:rPr>
        <w:t xml:space="preserve"> /</w:t>
      </w:r>
      <w:proofErr w:type="spellStart"/>
      <w:r w:rsidRPr="000C64BB">
        <w:rPr>
          <w:rFonts w:ascii="Arial" w:hAnsi="Arial" w:cs="Arial"/>
          <w:sz w:val="20"/>
          <w:szCs w:val="20"/>
        </w:rPr>
        <w:t>usr</w:t>
      </w:r>
      <w:proofErr w:type="spellEnd"/>
      <w:r w:rsidRPr="000C64BB">
        <w:rPr>
          <w:rFonts w:ascii="Arial" w:hAnsi="Arial" w:cs="Arial"/>
          <w:sz w:val="20"/>
          <w:szCs w:val="20"/>
        </w:rPr>
        <w:t>/local/storm</w:t>
      </w:r>
    </w:p>
    <w:p w:rsidR="001C2DA0" w:rsidRPr="000C64BB" w:rsidRDefault="000B0AF9">
      <w:pPr>
        <w:spacing w:after="0" w:line="360" w:lineRule="auto"/>
        <w:jc w:val="both"/>
        <w:rPr>
          <w:rFonts w:ascii="Arial" w:hAnsi="Arial" w:cs="Arial"/>
          <w:sz w:val="20"/>
          <w:szCs w:val="20"/>
        </w:rPr>
      </w:pPr>
      <w:r w:rsidRPr="000C64BB">
        <w:rPr>
          <w:rFonts w:ascii="Arial" w:hAnsi="Arial" w:cs="Arial"/>
          <w:sz w:val="20"/>
          <w:szCs w:val="20"/>
        </w:rPr>
        <w:t xml:space="preserve"> </w:t>
      </w:r>
      <w:r w:rsidR="00283415" w:rsidRPr="000C64BB">
        <w:rPr>
          <w:rFonts w:ascii="Arial" w:hAnsi="Arial" w:cs="Arial"/>
          <w:sz w:val="20"/>
          <w:szCs w:val="20"/>
        </w:rPr>
        <w:tab/>
      </w:r>
      <w:r w:rsidR="001C2DA0" w:rsidRPr="000C64BB">
        <w:rPr>
          <w:rFonts w:ascii="Arial" w:hAnsi="Arial" w:cs="Arial"/>
          <w:sz w:val="20"/>
          <w:szCs w:val="20"/>
        </w:rPr>
        <w:t xml:space="preserve">$ </w:t>
      </w:r>
      <w:proofErr w:type="spellStart"/>
      <w:r w:rsidR="001C2DA0" w:rsidRPr="000C64BB">
        <w:rPr>
          <w:rFonts w:ascii="Arial" w:hAnsi="Arial" w:cs="Arial"/>
          <w:sz w:val="20"/>
          <w:szCs w:val="20"/>
        </w:rPr>
        <w:t>sudo</w:t>
      </w:r>
      <w:proofErr w:type="spellEnd"/>
      <w:r w:rsidR="001C2DA0" w:rsidRPr="000C64BB">
        <w:rPr>
          <w:rFonts w:ascii="Arial" w:hAnsi="Arial" w:cs="Arial"/>
          <w:sz w:val="20"/>
          <w:szCs w:val="20"/>
        </w:rPr>
        <w:t xml:space="preserve"> </w:t>
      </w:r>
      <w:proofErr w:type="spellStart"/>
      <w:r w:rsidR="001C2DA0" w:rsidRPr="000C64BB">
        <w:rPr>
          <w:rFonts w:ascii="Arial" w:hAnsi="Arial" w:cs="Arial"/>
          <w:sz w:val="20"/>
          <w:szCs w:val="20"/>
        </w:rPr>
        <w:t>chown</w:t>
      </w:r>
      <w:proofErr w:type="spellEnd"/>
      <w:r w:rsidR="001C2DA0" w:rsidRPr="000C64BB">
        <w:rPr>
          <w:rFonts w:ascii="Arial" w:hAnsi="Arial" w:cs="Arial"/>
          <w:sz w:val="20"/>
          <w:szCs w:val="20"/>
        </w:rPr>
        <w:t xml:space="preserve"> -R </w:t>
      </w:r>
      <w:proofErr w:type="spellStart"/>
      <w:proofErr w:type="gramStart"/>
      <w:r w:rsidR="001C2DA0" w:rsidRPr="000C64BB">
        <w:rPr>
          <w:rFonts w:ascii="Arial" w:hAnsi="Arial" w:cs="Arial"/>
          <w:sz w:val="20"/>
          <w:szCs w:val="20"/>
        </w:rPr>
        <w:t>eshadoop:Hadoop</w:t>
      </w:r>
      <w:proofErr w:type="spellEnd"/>
      <w:proofErr w:type="gramEnd"/>
      <w:r w:rsidR="001C2DA0" w:rsidRPr="000C64BB">
        <w:rPr>
          <w:rFonts w:ascii="Arial" w:hAnsi="Arial" w:cs="Arial"/>
          <w:sz w:val="20"/>
          <w:szCs w:val="20"/>
        </w:rPr>
        <w:t xml:space="preserve"> /</w:t>
      </w:r>
      <w:proofErr w:type="spellStart"/>
      <w:r w:rsidR="001C2DA0" w:rsidRPr="000C64BB">
        <w:rPr>
          <w:rFonts w:ascii="Arial" w:hAnsi="Arial" w:cs="Arial"/>
          <w:sz w:val="20"/>
          <w:szCs w:val="20"/>
        </w:rPr>
        <w:t>usr</w:t>
      </w:r>
      <w:proofErr w:type="spellEnd"/>
      <w:r w:rsidR="001C2DA0" w:rsidRPr="000C64BB">
        <w:rPr>
          <w:rFonts w:ascii="Arial" w:hAnsi="Arial" w:cs="Arial"/>
          <w:sz w:val="20"/>
          <w:szCs w:val="20"/>
        </w:rPr>
        <w:t>/local/zookeeper</w:t>
      </w:r>
    </w:p>
    <w:p w:rsidR="00446EBA" w:rsidRPr="00283415" w:rsidRDefault="00446EBA" w:rsidP="000C64BB">
      <w:pPr>
        <w:spacing w:before="200" w:after="120" w:line="360" w:lineRule="auto"/>
        <w:jc w:val="both"/>
        <w:rPr>
          <w:rFonts w:ascii="Times New Roman" w:hAnsi="Times New Roman" w:cs="Times New Roman"/>
          <w:sz w:val="24"/>
          <w:szCs w:val="24"/>
        </w:rPr>
      </w:pPr>
      <w:r w:rsidRPr="00283415">
        <w:rPr>
          <w:rFonts w:ascii="Times New Roman" w:hAnsi="Times New Roman" w:cs="Times New Roman"/>
          <w:sz w:val="24"/>
          <w:szCs w:val="24"/>
        </w:rPr>
        <w:t>Then the Storm configuration file is updated with the below changes:</w:t>
      </w:r>
    </w:p>
    <w:p w:rsidR="000B0AF9" w:rsidRPr="00F173AB" w:rsidRDefault="000B0AF9" w:rsidP="00847070">
      <w:pPr>
        <w:spacing w:after="0" w:line="360" w:lineRule="auto"/>
        <w:ind w:firstLine="720"/>
        <w:jc w:val="both"/>
        <w:rPr>
          <w:rFonts w:ascii="Times New Roman" w:hAnsi="Times New Roman" w:cs="Times New Roman"/>
          <w:color w:val="230DC3"/>
          <w:sz w:val="20"/>
          <w:szCs w:val="20"/>
        </w:rPr>
      </w:pPr>
      <w:r w:rsidRPr="00F173AB">
        <w:rPr>
          <w:rFonts w:ascii="Arial" w:hAnsi="Arial" w:cs="Arial"/>
          <w:sz w:val="20"/>
          <w:szCs w:val="20"/>
        </w:rPr>
        <w:t xml:space="preserve">$ </w:t>
      </w:r>
      <w:proofErr w:type="spellStart"/>
      <w:r w:rsidRPr="00F173AB">
        <w:rPr>
          <w:rFonts w:ascii="Arial" w:hAnsi="Arial" w:cs="Arial"/>
          <w:sz w:val="20"/>
          <w:szCs w:val="20"/>
        </w:rPr>
        <w:t>sudo</w:t>
      </w:r>
      <w:proofErr w:type="spellEnd"/>
      <w:r w:rsidRPr="00F173AB">
        <w:rPr>
          <w:rFonts w:ascii="Arial" w:hAnsi="Arial" w:cs="Arial"/>
          <w:sz w:val="20"/>
          <w:szCs w:val="20"/>
        </w:rPr>
        <w:t xml:space="preserve"> vi /</w:t>
      </w:r>
      <w:proofErr w:type="spellStart"/>
      <w:r w:rsidRPr="00F173AB">
        <w:rPr>
          <w:rFonts w:ascii="Arial" w:hAnsi="Arial" w:cs="Arial"/>
          <w:sz w:val="20"/>
          <w:szCs w:val="20"/>
        </w:rPr>
        <w:t>usr</w:t>
      </w:r>
      <w:proofErr w:type="spellEnd"/>
      <w:r w:rsidRPr="00F173AB">
        <w:rPr>
          <w:rFonts w:ascii="Arial" w:hAnsi="Arial" w:cs="Arial"/>
          <w:sz w:val="20"/>
          <w:szCs w:val="20"/>
        </w:rPr>
        <w:t>/local/storm/</w:t>
      </w:r>
      <w:proofErr w:type="spellStart"/>
      <w:r w:rsidRPr="00F173AB">
        <w:rPr>
          <w:rFonts w:ascii="Arial" w:hAnsi="Arial" w:cs="Arial"/>
          <w:sz w:val="20"/>
          <w:szCs w:val="20"/>
        </w:rPr>
        <w:t>conf</w:t>
      </w:r>
      <w:proofErr w:type="spellEnd"/>
      <w:r w:rsidRPr="00F173AB">
        <w:rPr>
          <w:rFonts w:ascii="Arial" w:hAnsi="Arial" w:cs="Arial"/>
          <w:sz w:val="20"/>
          <w:szCs w:val="20"/>
        </w:rPr>
        <w:t>/</w:t>
      </w:r>
      <w:proofErr w:type="spellStart"/>
      <w:r w:rsidRPr="00F173AB">
        <w:rPr>
          <w:rFonts w:ascii="Arial" w:hAnsi="Arial" w:cs="Arial"/>
          <w:sz w:val="20"/>
          <w:szCs w:val="20"/>
        </w:rPr>
        <w:t>storm.yaml</w:t>
      </w:r>
      <w:proofErr w:type="spellEnd"/>
    </w:p>
    <w:p w:rsidR="00925F44" w:rsidRDefault="00925F44">
      <w:pPr>
        <w:keepNext/>
        <w:spacing w:line="480" w:lineRule="auto"/>
        <w:jc w:val="center"/>
        <w:pPrChange w:id="1269" w:author="Likhita Sanapa Prabhakar" w:date="2017-09-08T02:49:00Z">
          <w:pPr>
            <w:keepNext/>
            <w:spacing w:line="480" w:lineRule="auto"/>
          </w:pPr>
        </w:pPrChange>
      </w:pPr>
      <w:r>
        <w:rPr>
          <w:rFonts w:ascii="Times New Roman" w:hAnsi="Times New Roman" w:cs="Times New Roman"/>
          <w:noProof/>
          <w:color w:val="230DC3"/>
          <w:sz w:val="26"/>
          <w:szCs w:val="26"/>
        </w:rPr>
        <w:drawing>
          <wp:inline distT="0" distB="0" distL="0" distR="0" wp14:anchorId="07F46DD6">
            <wp:extent cx="4565650" cy="939800"/>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65650" cy="939800"/>
                    </a:xfrm>
                    <a:prstGeom prst="rect">
                      <a:avLst/>
                    </a:prstGeom>
                    <a:noFill/>
                  </pic:spPr>
                </pic:pic>
              </a:graphicData>
            </a:graphic>
          </wp:inline>
        </w:drawing>
      </w:r>
    </w:p>
    <w:p w:rsidR="00446EBA" w:rsidRDefault="00925F44">
      <w:pPr>
        <w:pStyle w:val="Caption"/>
        <w:rPr>
          <w:rFonts w:cs="Times New Roman"/>
          <w:color w:val="230DC3"/>
          <w:sz w:val="26"/>
          <w:szCs w:val="26"/>
        </w:rPr>
        <w:pPrChange w:id="1270" w:author="Likhita Sanapa Prabhakar" w:date="2017-09-08T02:16:00Z">
          <w:pPr>
            <w:pStyle w:val="Caption"/>
            <w:jc w:val="left"/>
          </w:pPr>
        </w:pPrChange>
      </w:pPr>
      <w:bookmarkStart w:id="1271" w:name="_Toc492600469"/>
      <w:r>
        <w:t xml:space="preserve">Figure </w:t>
      </w:r>
      <w:fldSimple w:instr=" STYLEREF 1 \s ">
        <w:r w:rsidR="00B433EE">
          <w:rPr>
            <w:noProof/>
          </w:rPr>
          <w:t>2</w:t>
        </w:r>
      </w:fldSimple>
      <w:r w:rsidR="00B433EE">
        <w:noBreakHyphen/>
      </w:r>
      <w:fldSimple w:instr=" SEQ Figure \* ARABIC \s 1 ">
        <w:r w:rsidR="00B433EE">
          <w:rPr>
            <w:noProof/>
          </w:rPr>
          <w:t>54</w:t>
        </w:r>
      </w:fldSimple>
      <w:r>
        <w:t xml:space="preserve">: </w:t>
      </w:r>
      <w:r w:rsidRPr="00AE2D20">
        <w:t>Storm Configuration</w:t>
      </w:r>
      <w:bookmarkEnd w:id="1271"/>
    </w:p>
    <w:p w:rsidR="00F01C04" w:rsidRPr="00C55278" w:rsidRDefault="000B0AF9" w:rsidP="00847070">
      <w:pPr>
        <w:spacing w:line="360" w:lineRule="auto"/>
        <w:jc w:val="both"/>
        <w:rPr>
          <w:rFonts w:ascii="Times New Roman" w:hAnsi="Times New Roman" w:cs="Times New Roman"/>
          <w:sz w:val="24"/>
          <w:szCs w:val="24"/>
        </w:rPr>
      </w:pPr>
      <w:r w:rsidRPr="00C55278">
        <w:rPr>
          <w:rFonts w:ascii="Times New Roman" w:hAnsi="Times New Roman" w:cs="Times New Roman"/>
          <w:sz w:val="24"/>
          <w:szCs w:val="24"/>
        </w:rPr>
        <w:t>Now, Zookeeper and its daemons are started:</w:t>
      </w:r>
    </w:p>
    <w:p w:rsidR="00925F44" w:rsidRDefault="00925F44">
      <w:pPr>
        <w:keepNext/>
        <w:spacing w:line="480" w:lineRule="auto"/>
        <w:jc w:val="center"/>
        <w:pPrChange w:id="1272" w:author="Likhita Sanapa Prabhakar" w:date="2017-09-08T02:49:00Z">
          <w:pPr>
            <w:keepNext/>
            <w:spacing w:line="480" w:lineRule="auto"/>
          </w:pPr>
        </w:pPrChange>
      </w:pPr>
      <w:r>
        <w:rPr>
          <w:rFonts w:ascii="Times New Roman" w:hAnsi="Times New Roman" w:cs="Times New Roman"/>
          <w:b/>
          <w:noProof/>
          <w:color w:val="230DC3"/>
          <w:sz w:val="26"/>
          <w:szCs w:val="26"/>
        </w:rPr>
        <w:drawing>
          <wp:inline distT="0" distB="0" distL="0" distR="0" wp14:anchorId="7CC6B182">
            <wp:extent cx="4584700" cy="546100"/>
            <wp:effectExtent l="0" t="0" r="635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546100"/>
                    </a:xfrm>
                    <a:prstGeom prst="rect">
                      <a:avLst/>
                    </a:prstGeom>
                    <a:noFill/>
                  </pic:spPr>
                </pic:pic>
              </a:graphicData>
            </a:graphic>
          </wp:inline>
        </w:drawing>
      </w:r>
    </w:p>
    <w:p w:rsidR="00F01C04" w:rsidRDefault="00925F44">
      <w:pPr>
        <w:pStyle w:val="Caption"/>
        <w:rPr>
          <w:rFonts w:cs="Times New Roman"/>
          <w:b/>
          <w:color w:val="230DC3"/>
          <w:sz w:val="26"/>
          <w:szCs w:val="26"/>
        </w:rPr>
        <w:pPrChange w:id="1273" w:author="Likhita Sanapa Prabhakar" w:date="2017-09-08T02:16:00Z">
          <w:pPr>
            <w:pStyle w:val="Caption"/>
            <w:jc w:val="left"/>
          </w:pPr>
        </w:pPrChange>
      </w:pPr>
      <w:bookmarkStart w:id="1274" w:name="_Toc492600470"/>
      <w:r>
        <w:t xml:space="preserve">Figure </w:t>
      </w:r>
      <w:fldSimple w:instr=" STYLEREF 1 \s ">
        <w:r w:rsidR="00B433EE">
          <w:rPr>
            <w:noProof/>
          </w:rPr>
          <w:t>2</w:t>
        </w:r>
      </w:fldSimple>
      <w:r w:rsidR="00B433EE">
        <w:noBreakHyphen/>
      </w:r>
      <w:fldSimple w:instr=" SEQ Figure \* ARABIC \s 1 ">
        <w:r w:rsidR="00B433EE">
          <w:rPr>
            <w:noProof/>
          </w:rPr>
          <w:t>55</w:t>
        </w:r>
      </w:fldSimple>
      <w:r>
        <w:t xml:space="preserve">: </w:t>
      </w:r>
      <w:r w:rsidRPr="00B902E2">
        <w:t>Starting Zookeeper</w:t>
      </w:r>
      <w:bookmarkEnd w:id="1274"/>
    </w:p>
    <w:p w:rsidR="009E3E84" w:rsidRPr="009E3E84" w:rsidRDefault="009E3E84" w:rsidP="00925F44">
      <w:pPr>
        <w:pStyle w:val="ListParagraph"/>
        <w:keepNext/>
        <w:numPr>
          <w:ilvl w:val="0"/>
          <w:numId w:val="12"/>
        </w:numPr>
        <w:spacing w:line="360" w:lineRule="auto"/>
        <w:jc w:val="both"/>
        <w:rPr>
          <w:ins w:id="1275" w:author="Likhita Sanapa Prabhakar" w:date="2017-09-08T02:50:00Z"/>
          <w:rPrChange w:id="1276" w:author="Likhita Sanapa Prabhakar" w:date="2017-09-08T02:50:00Z">
            <w:rPr>
              <w:ins w:id="1277" w:author="Likhita Sanapa Prabhakar" w:date="2017-09-08T02:50:00Z"/>
              <w:rFonts w:ascii="Times New Roman" w:hAnsi="Times New Roman" w:cs="Times New Roman"/>
              <w:b/>
              <w:sz w:val="24"/>
              <w:szCs w:val="24"/>
            </w:rPr>
          </w:rPrChange>
        </w:rPr>
      </w:pPr>
      <w:ins w:id="1278" w:author="Likhita Sanapa Prabhakar" w:date="2017-09-08T02:53:00Z">
        <w:r>
          <w:rPr>
            <w:rFonts w:ascii="Times New Roman" w:hAnsi="Times New Roman" w:cs="Times New Roman"/>
            <w:b/>
            <w:sz w:val="24"/>
            <w:szCs w:val="24"/>
          </w:rPr>
          <w:lastRenderedPageBreak/>
          <w:t>Nimbus</w:t>
        </w:r>
      </w:ins>
      <w:del w:id="1279" w:author="Likhita Sanapa Prabhakar" w:date="2017-09-08T02:50:00Z">
        <w:r w:rsidR="000B0AF9" w:rsidRPr="009F5A2A" w:rsidDel="009E3E84">
          <w:rPr>
            <w:rFonts w:ascii="Times New Roman" w:hAnsi="Times New Roman" w:cs="Times New Roman"/>
            <w:b/>
            <w:sz w:val="24"/>
            <w:szCs w:val="24"/>
          </w:rPr>
          <w:delText>Nimbus</w:delText>
        </w:r>
      </w:del>
    </w:p>
    <w:p w:rsidR="00925F44" w:rsidRDefault="00925F44">
      <w:pPr>
        <w:pStyle w:val="ListParagraph"/>
        <w:keepNext/>
        <w:spacing w:line="360" w:lineRule="auto"/>
        <w:jc w:val="center"/>
        <w:pPrChange w:id="1280" w:author="Likhita Sanapa Prabhakar" w:date="2017-09-08T02:52:00Z">
          <w:pPr>
            <w:pStyle w:val="ListParagraph"/>
            <w:keepNext/>
            <w:numPr>
              <w:numId w:val="12"/>
            </w:numPr>
            <w:spacing w:line="360" w:lineRule="auto"/>
            <w:ind w:hanging="360"/>
            <w:jc w:val="both"/>
          </w:pPr>
        </w:pPrChange>
      </w:pPr>
      <w:r>
        <w:rPr>
          <w:noProof/>
        </w:rPr>
        <w:drawing>
          <wp:inline distT="0" distB="0" distL="0" distR="0" wp14:anchorId="51087EC7" wp14:editId="4DF46ED6">
            <wp:extent cx="4997450" cy="19691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0648" cy="1982226"/>
                    </a:xfrm>
                    <a:prstGeom prst="rect">
                      <a:avLst/>
                    </a:prstGeom>
                    <a:noFill/>
                  </pic:spPr>
                </pic:pic>
              </a:graphicData>
            </a:graphic>
          </wp:inline>
        </w:drawing>
      </w:r>
    </w:p>
    <w:p w:rsidR="006771C6" w:rsidRPr="006771C6" w:rsidRDefault="00925F44">
      <w:pPr>
        <w:pStyle w:val="Caption"/>
        <w:rPr>
          <w:rFonts w:cs="Times New Roman"/>
          <w:b/>
          <w:sz w:val="24"/>
          <w:szCs w:val="24"/>
        </w:rPr>
        <w:pPrChange w:id="1281" w:author="Likhita Sanapa Prabhakar" w:date="2017-09-08T02:16:00Z">
          <w:pPr>
            <w:pStyle w:val="Caption"/>
            <w:jc w:val="both"/>
          </w:pPr>
        </w:pPrChange>
      </w:pPr>
      <w:bookmarkStart w:id="1282" w:name="_Toc492600471"/>
      <w:r>
        <w:t xml:space="preserve">Figure </w:t>
      </w:r>
      <w:fldSimple w:instr=" STYLEREF 1 \s ">
        <w:r w:rsidR="00B433EE">
          <w:rPr>
            <w:noProof/>
          </w:rPr>
          <w:t>2</w:t>
        </w:r>
      </w:fldSimple>
      <w:r w:rsidR="00B433EE">
        <w:noBreakHyphen/>
      </w:r>
      <w:fldSimple w:instr=" SEQ Figure \* ARABIC \s 1 ">
        <w:r w:rsidR="00B433EE">
          <w:rPr>
            <w:noProof/>
          </w:rPr>
          <w:t>56</w:t>
        </w:r>
      </w:fldSimple>
      <w:r>
        <w:t xml:space="preserve">: </w:t>
      </w:r>
      <w:r w:rsidRPr="0005006C">
        <w:t>Starting Nimbus</w:t>
      </w:r>
      <w:bookmarkEnd w:id="1282"/>
    </w:p>
    <w:p w:rsidR="00F01C04" w:rsidRDefault="000B0AF9" w:rsidP="00847070">
      <w:pPr>
        <w:pStyle w:val="ListParagraph"/>
        <w:numPr>
          <w:ilvl w:val="0"/>
          <w:numId w:val="12"/>
        </w:numPr>
        <w:spacing w:after="0" w:line="360" w:lineRule="auto"/>
        <w:rPr>
          <w:rFonts w:ascii="Times New Roman" w:hAnsi="Times New Roman" w:cs="Times New Roman"/>
          <w:b/>
          <w:sz w:val="24"/>
          <w:szCs w:val="24"/>
        </w:rPr>
      </w:pPr>
      <w:r w:rsidRPr="009F5A2A">
        <w:rPr>
          <w:rFonts w:ascii="Times New Roman" w:hAnsi="Times New Roman" w:cs="Times New Roman"/>
          <w:b/>
          <w:sz w:val="24"/>
          <w:szCs w:val="24"/>
        </w:rPr>
        <w:t>Supervisor</w:t>
      </w:r>
    </w:p>
    <w:p w:rsidR="00925F44" w:rsidRDefault="00925F44">
      <w:pPr>
        <w:pStyle w:val="ListParagraph"/>
        <w:keepNext/>
        <w:spacing w:after="0" w:line="360" w:lineRule="auto"/>
        <w:jc w:val="center"/>
        <w:pPrChange w:id="1283" w:author="Likhita Sanapa Prabhakar" w:date="2017-09-08T02:53:00Z">
          <w:pPr>
            <w:pStyle w:val="ListParagraph"/>
            <w:keepNext/>
            <w:spacing w:after="0" w:line="360" w:lineRule="auto"/>
          </w:pPr>
        </w:pPrChange>
      </w:pPr>
      <w:r>
        <w:rPr>
          <w:rFonts w:ascii="Times New Roman" w:hAnsi="Times New Roman" w:cs="Times New Roman"/>
          <w:b/>
          <w:noProof/>
          <w:sz w:val="24"/>
          <w:szCs w:val="24"/>
        </w:rPr>
        <w:drawing>
          <wp:inline distT="0" distB="0" distL="0" distR="0" wp14:anchorId="7679D208">
            <wp:extent cx="5086350" cy="209871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12876" cy="2109663"/>
                    </a:xfrm>
                    <a:prstGeom prst="rect">
                      <a:avLst/>
                    </a:prstGeom>
                    <a:noFill/>
                  </pic:spPr>
                </pic:pic>
              </a:graphicData>
            </a:graphic>
          </wp:inline>
        </w:drawing>
      </w:r>
    </w:p>
    <w:p w:rsidR="00925F44" w:rsidRPr="009F5A2A" w:rsidDel="009E3E84" w:rsidRDefault="00925F44">
      <w:pPr>
        <w:pStyle w:val="Caption"/>
        <w:rPr>
          <w:del w:id="1284" w:author="Likhita Sanapa Prabhakar" w:date="2017-09-08T02:53:00Z"/>
          <w:rFonts w:cs="Times New Roman"/>
          <w:b/>
          <w:sz w:val="24"/>
          <w:szCs w:val="24"/>
        </w:rPr>
        <w:pPrChange w:id="1285" w:author="Likhita Sanapa Prabhakar" w:date="2017-09-08T02:16:00Z">
          <w:pPr>
            <w:pStyle w:val="Caption"/>
            <w:jc w:val="left"/>
          </w:pPr>
        </w:pPrChange>
      </w:pPr>
      <w:bookmarkStart w:id="1286" w:name="_Toc492600472"/>
      <w:r>
        <w:t xml:space="preserve">Figure </w:t>
      </w:r>
      <w:fldSimple w:instr=" STYLEREF 1 \s ">
        <w:r w:rsidR="00B433EE">
          <w:rPr>
            <w:noProof/>
          </w:rPr>
          <w:t>2</w:t>
        </w:r>
      </w:fldSimple>
      <w:r w:rsidR="00B433EE">
        <w:noBreakHyphen/>
      </w:r>
      <w:fldSimple w:instr=" SEQ Figure \* ARABIC \s 1 ">
        <w:r w:rsidR="00B433EE">
          <w:rPr>
            <w:noProof/>
          </w:rPr>
          <w:t>57</w:t>
        </w:r>
      </w:fldSimple>
      <w:r>
        <w:t xml:space="preserve">: </w:t>
      </w:r>
      <w:r w:rsidRPr="00AE5F0C">
        <w:t>Starting Supervisor</w:t>
      </w:r>
      <w:bookmarkEnd w:id="1286"/>
    </w:p>
    <w:p w:rsidR="009F5A2A" w:rsidRPr="00A05465" w:rsidRDefault="009F5A2A">
      <w:pPr>
        <w:pStyle w:val="Caption"/>
        <w:pPrChange w:id="1287" w:author="Likhita Sanapa Prabhakar" w:date="2017-09-08T02:53:00Z">
          <w:pPr>
            <w:spacing w:after="0" w:line="240" w:lineRule="auto"/>
          </w:pPr>
        </w:pPrChange>
      </w:pPr>
    </w:p>
    <w:p w:rsidR="000B0AF9" w:rsidRPr="009F5A2A" w:rsidRDefault="000B0AF9" w:rsidP="00847070">
      <w:pPr>
        <w:pStyle w:val="ListParagraph"/>
        <w:numPr>
          <w:ilvl w:val="0"/>
          <w:numId w:val="13"/>
        </w:numPr>
        <w:spacing w:after="0" w:line="360" w:lineRule="auto"/>
        <w:jc w:val="both"/>
        <w:rPr>
          <w:rFonts w:ascii="Times New Roman" w:hAnsi="Times New Roman" w:cs="Times New Roman"/>
          <w:b/>
          <w:sz w:val="24"/>
          <w:szCs w:val="24"/>
        </w:rPr>
      </w:pPr>
      <w:r w:rsidRPr="009F5A2A">
        <w:rPr>
          <w:rFonts w:ascii="Times New Roman" w:hAnsi="Times New Roman" w:cs="Times New Roman"/>
          <w:b/>
          <w:sz w:val="24"/>
          <w:szCs w:val="24"/>
        </w:rPr>
        <w:t>UI</w:t>
      </w:r>
    </w:p>
    <w:p w:rsidR="00925F44" w:rsidRDefault="00925F44">
      <w:pPr>
        <w:keepNext/>
        <w:spacing w:after="0" w:line="360" w:lineRule="auto"/>
        <w:jc w:val="center"/>
        <w:pPrChange w:id="1288" w:author="Likhita Sanapa Prabhakar" w:date="2017-09-08T02:53:00Z">
          <w:pPr>
            <w:keepNext/>
            <w:spacing w:after="0" w:line="360" w:lineRule="auto"/>
            <w:jc w:val="both"/>
          </w:pPr>
        </w:pPrChange>
      </w:pPr>
      <w:r>
        <w:rPr>
          <w:rFonts w:ascii="Times New Roman" w:hAnsi="Times New Roman" w:cs="Times New Roman"/>
          <w:noProof/>
          <w:sz w:val="24"/>
          <w:szCs w:val="24"/>
        </w:rPr>
        <w:drawing>
          <wp:inline distT="0" distB="0" distL="0" distR="0" wp14:anchorId="5E1FF397">
            <wp:extent cx="5162550" cy="22161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0423" cy="2223822"/>
                    </a:xfrm>
                    <a:prstGeom prst="rect">
                      <a:avLst/>
                    </a:prstGeom>
                    <a:noFill/>
                  </pic:spPr>
                </pic:pic>
              </a:graphicData>
            </a:graphic>
          </wp:inline>
        </w:drawing>
      </w:r>
    </w:p>
    <w:p w:rsidR="004813A1" w:rsidRDefault="00925F44">
      <w:pPr>
        <w:pStyle w:val="Caption"/>
        <w:rPr>
          <w:rFonts w:cs="Times New Roman"/>
          <w:sz w:val="24"/>
          <w:szCs w:val="24"/>
        </w:rPr>
        <w:pPrChange w:id="1289" w:author="Likhita Sanapa Prabhakar" w:date="2017-09-08T02:16:00Z">
          <w:pPr>
            <w:pStyle w:val="Caption"/>
            <w:jc w:val="both"/>
          </w:pPr>
        </w:pPrChange>
      </w:pPr>
      <w:bookmarkStart w:id="1290" w:name="_Toc492600473"/>
      <w:r>
        <w:t xml:space="preserve">Figure </w:t>
      </w:r>
      <w:fldSimple w:instr=" STYLEREF 1 \s ">
        <w:r w:rsidR="00B433EE">
          <w:rPr>
            <w:noProof/>
          </w:rPr>
          <w:t>2</w:t>
        </w:r>
      </w:fldSimple>
      <w:r w:rsidR="00B433EE">
        <w:noBreakHyphen/>
      </w:r>
      <w:fldSimple w:instr=" SEQ Figure \* ARABIC \s 1 ">
        <w:r w:rsidR="00B433EE">
          <w:rPr>
            <w:noProof/>
          </w:rPr>
          <w:t>58</w:t>
        </w:r>
      </w:fldSimple>
      <w:r>
        <w:t xml:space="preserve">: </w:t>
      </w:r>
      <w:r w:rsidRPr="003F2CD0">
        <w:t>Starting Storm UI</w:t>
      </w:r>
      <w:bookmarkEnd w:id="1290"/>
    </w:p>
    <w:p w:rsidR="004813A1" w:rsidRPr="00AC04F0" w:rsidDel="00837C59" w:rsidRDefault="004813A1" w:rsidP="00847070">
      <w:pPr>
        <w:spacing w:after="0" w:line="360" w:lineRule="auto"/>
        <w:jc w:val="both"/>
        <w:rPr>
          <w:del w:id="1291" w:author="Likhita Sanapa Prabhakar" w:date="2017-09-08T02:54:00Z"/>
          <w:rFonts w:ascii="Times New Roman" w:hAnsi="Times New Roman" w:cs="Times New Roman"/>
          <w:sz w:val="24"/>
          <w:szCs w:val="24"/>
        </w:rPr>
      </w:pPr>
    </w:p>
    <w:p w:rsidR="00F01C04" w:rsidRPr="00AC04F0" w:rsidDel="00837C59" w:rsidRDefault="000B0AF9" w:rsidP="00847070">
      <w:pPr>
        <w:spacing w:after="0" w:line="360" w:lineRule="auto"/>
        <w:jc w:val="both"/>
        <w:rPr>
          <w:del w:id="1292" w:author="Likhita Sanapa Prabhakar" w:date="2017-09-08T02:54:00Z"/>
          <w:rFonts w:ascii="Times New Roman" w:hAnsi="Times New Roman" w:cs="Times New Roman"/>
          <w:color w:val="230DC3"/>
          <w:sz w:val="24"/>
          <w:szCs w:val="24"/>
          <w:rPrChange w:id="1293" w:author="Likhita Sanapa Prabhakar" w:date="2017-09-08T03:32:00Z">
            <w:rPr>
              <w:del w:id="1294" w:author="Likhita Sanapa Prabhakar" w:date="2017-09-08T02:54:00Z"/>
              <w:rFonts w:ascii="Times New Roman" w:hAnsi="Times New Roman" w:cs="Times New Roman"/>
              <w:color w:val="230DC3"/>
              <w:sz w:val="26"/>
              <w:szCs w:val="26"/>
            </w:rPr>
          </w:rPrChange>
        </w:rPr>
      </w:pPr>
      <w:r w:rsidRPr="00AC04F0">
        <w:rPr>
          <w:rFonts w:ascii="Times New Roman" w:hAnsi="Times New Roman" w:cs="Times New Roman"/>
          <w:sz w:val="24"/>
          <w:szCs w:val="24"/>
        </w:rPr>
        <w:t>To check if all the daemons are running successfully, run the command</w:t>
      </w:r>
      <w:r w:rsidRPr="00AC04F0">
        <w:rPr>
          <w:rFonts w:ascii="Times New Roman" w:hAnsi="Times New Roman" w:cs="Times New Roman"/>
          <w:sz w:val="24"/>
          <w:szCs w:val="24"/>
          <w:rPrChange w:id="1295" w:author="Likhita Sanapa Prabhakar" w:date="2017-09-08T03:32:00Z">
            <w:rPr>
              <w:rFonts w:ascii="Times New Roman" w:hAnsi="Times New Roman" w:cs="Times New Roman"/>
              <w:sz w:val="26"/>
              <w:szCs w:val="26"/>
            </w:rPr>
          </w:rPrChange>
        </w:rPr>
        <w:t>:</w:t>
      </w:r>
    </w:p>
    <w:p w:rsidR="0030274C" w:rsidDel="00837C59" w:rsidRDefault="0030274C" w:rsidP="00670F51">
      <w:pPr>
        <w:spacing w:line="480" w:lineRule="auto"/>
        <w:rPr>
          <w:del w:id="1296" w:author="Likhita Sanapa Prabhakar" w:date="2017-09-08T02:54:00Z"/>
          <w:noProof/>
        </w:rPr>
      </w:pPr>
    </w:p>
    <w:p w:rsidR="000B0AF9" w:rsidDel="00837C59" w:rsidRDefault="000B0AF9" w:rsidP="00670F51">
      <w:pPr>
        <w:spacing w:line="480" w:lineRule="auto"/>
        <w:rPr>
          <w:del w:id="1297" w:author="Likhita Sanapa Prabhakar" w:date="2017-09-08T02:54:00Z"/>
          <w:rFonts w:ascii="Times New Roman" w:hAnsi="Times New Roman" w:cs="Times New Roman"/>
          <w:b/>
          <w:color w:val="230DC3"/>
          <w:sz w:val="26"/>
          <w:szCs w:val="26"/>
        </w:rPr>
      </w:pPr>
    </w:p>
    <w:p w:rsidR="00F01C04" w:rsidRDefault="00F01C04">
      <w:pPr>
        <w:spacing w:after="0" w:line="360" w:lineRule="auto"/>
        <w:jc w:val="both"/>
        <w:rPr>
          <w:rFonts w:ascii="Times New Roman" w:hAnsi="Times New Roman" w:cs="Times New Roman"/>
          <w:b/>
          <w:color w:val="230DC3"/>
          <w:sz w:val="26"/>
          <w:szCs w:val="26"/>
        </w:rPr>
        <w:pPrChange w:id="1298" w:author="Likhita Sanapa Prabhakar" w:date="2017-09-08T02:54:00Z">
          <w:pPr>
            <w:spacing w:line="480" w:lineRule="auto"/>
          </w:pPr>
        </w:pPrChange>
      </w:pPr>
    </w:p>
    <w:p w:rsidR="00925F44" w:rsidRDefault="00925F44">
      <w:pPr>
        <w:keepNext/>
        <w:spacing w:line="480" w:lineRule="auto"/>
        <w:jc w:val="center"/>
        <w:pPrChange w:id="1299" w:author="Likhita Sanapa Prabhakar" w:date="2017-09-08T02:55:00Z">
          <w:pPr>
            <w:keepNext/>
            <w:spacing w:line="480" w:lineRule="auto"/>
          </w:pPr>
        </w:pPrChange>
      </w:pPr>
      <w:r>
        <w:rPr>
          <w:rFonts w:ascii="Times New Roman" w:hAnsi="Times New Roman" w:cs="Times New Roman"/>
          <w:b/>
          <w:noProof/>
          <w:color w:val="230DC3"/>
          <w:sz w:val="26"/>
          <w:szCs w:val="26"/>
        </w:rPr>
        <w:drawing>
          <wp:inline distT="0" distB="0" distL="0" distR="0" wp14:anchorId="56E26239">
            <wp:extent cx="2777449" cy="1809750"/>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5362" cy="1814906"/>
                    </a:xfrm>
                    <a:prstGeom prst="rect">
                      <a:avLst/>
                    </a:prstGeom>
                    <a:noFill/>
                  </pic:spPr>
                </pic:pic>
              </a:graphicData>
            </a:graphic>
          </wp:inline>
        </w:drawing>
      </w:r>
    </w:p>
    <w:p w:rsidR="00F01C04" w:rsidRDefault="00925F44">
      <w:pPr>
        <w:pStyle w:val="Caption"/>
        <w:rPr>
          <w:rFonts w:cs="Times New Roman"/>
          <w:b/>
          <w:color w:val="230DC3"/>
          <w:sz w:val="26"/>
          <w:szCs w:val="26"/>
        </w:rPr>
        <w:pPrChange w:id="1300" w:author="Likhita Sanapa Prabhakar" w:date="2017-09-08T02:16:00Z">
          <w:pPr>
            <w:pStyle w:val="Caption"/>
            <w:jc w:val="left"/>
          </w:pPr>
        </w:pPrChange>
      </w:pPr>
      <w:bookmarkStart w:id="1301" w:name="_Toc492600474"/>
      <w:r>
        <w:t xml:space="preserve">Figure </w:t>
      </w:r>
      <w:fldSimple w:instr=" STYLEREF 1 \s ">
        <w:r w:rsidR="00B433EE">
          <w:rPr>
            <w:noProof/>
          </w:rPr>
          <w:t>2</w:t>
        </w:r>
      </w:fldSimple>
      <w:r w:rsidR="00B433EE">
        <w:noBreakHyphen/>
      </w:r>
      <w:fldSimple w:instr=" SEQ Figure \* ARABIC \s 1 ">
        <w:r w:rsidR="00B433EE">
          <w:rPr>
            <w:noProof/>
          </w:rPr>
          <w:t>59</w:t>
        </w:r>
      </w:fldSimple>
      <w:r>
        <w:t xml:space="preserve">: </w:t>
      </w:r>
      <w:r w:rsidRPr="00796787">
        <w:t>Command to Check the Status of Daemons</w:t>
      </w:r>
      <w:bookmarkEnd w:id="1301"/>
    </w:p>
    <w:p w:rsidR="00F01C04" w:rsidRPr="007E4021" w:rsidRDefault="000B0AF9" w:rsidP="00847070">
      <w:pPr>
        <w:spacing w:after="0" w:line="360" w:lineRule="auto"/>
        <w:jc w:val="both"/>
        <w:rPr>
          <w:rFonts w:ascii="Times New Roman" w:hAnsi="Times New Roman" w:cs="Times New Roman"/>
          <w:color w:val="230DC3"/>
          <w:sz w:val="24"/>
          <w:szCs w:val="24"/>
        </w:rPr>
      </w:pPr>
      <w:r w:rsidRPr="007E4021">
        <w:rPr>
          <w:rFonts w:ascii="Times New Roman" w:hAnsi="Times New Roman" w:cs="Times New Roman"/>
          <w:sz w:val="24"/>
          <w:szCs w:val="24"/>
        </w:rPr>
        <w:t>The Storm UI can be accessed from localhost:8080</w:t>
      </w:r>
    </w:p>
    <w:p w:rsidR="00925F44" w:rsidRDefault="00925F44">
      <w:pPr>
        <w:keepNext/>
        <w:spacing w:line="480" w:lineRule="auto"/>
        <w:jc w:val="center"/>
        <w:pPrChange w:id="1302" w:author="Likhita Sanapa Prabhakar" w:date="2017-09-08T02:55:00Z">
          <w:pPr>
            <w:keepNext/>
            <w:spacing w:line="480" w:lineRule="auto"/>
          </w:pPr>
        </w:pPrChange>
      </w:pPr>
      <w:r>
        <w:rPr>
          <w:rFonts w:ascii="Times New Roman" w:hAnsi="Times New Roman" w:cs="Times New Roman"/>
          <w:b/>
          <w:noProof/>
          <w:color w:val="230DC3"/>
          <w:sz w:val="26"/>
          <w:szCs w:val="26"/>
        </w:rPr>
        <w:drawing>
          <wp:inline distT="0" distB="0" distL="0" distR="0" wp14:anchorId="52E4E3C7">
            <wp:extent cx="4718050" cy="3119773"/>
            <wp:effectExtent l="0" t="0" r="635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8237" cy="3126509"/>
                    </a:xfrm>
                    <a:prstGeom prst="rect">
                      <a:avLst/>
                    </a:prstGeom>
                    <a:noFill/>
                  </pic:spPr>
                </pic:pic>
              </a:graphicData>
            </a:graphic>
          </wp:inline>
        </w:drawing>
      </w:r>
    </w:p>
    <w:p w:rsidR="000B0AF9" w:rsidRDefault="00925F44">
      <w:pPr>
        <w:pStyle w:val="Caption"/>
        <w:rPr>
          <w:rFonts w:cs="Times New Roman"/>
          <w:b/>
          <w:color w:val="230DC3"/>
          <w:sz w:val="26"/>
          <w:szCs w:val="26"/>
        </w:rPr>
        <w:pPrChange w:id="1303" w:author="Likhita Sanapa Prabhakar" w:date="2017-09-08T02:16:00Z">
          <w:pPr>
            <w:pStyle w:val="Caption"/>
            <w:jc w:val="left"/>
          </w:pPr>
        </w:pPrChange>
      </w:pPr>
      <w:bookmarkStart w:id="1304" w:name="_Toc492600475"/>
      <w:r>
        <w:t xml:space="preserve">Figure </w:t>
      </w:r>
      <w:fldSimple w:instr=" STYLEREF 1 \s ">
        <w:r w:rsidR="00B433EE">
          <w:rPr>
            <w:noProof/>
          </w:rPr>
          <w:t>2</w:t>
        </w:r>
      </w:fldSimple>
      <w:r w:rsidR="00B433EE">
        <w:noBreakHyphen/>
      </w:r>
      <w:fldSimple w:instr=" SEQ Figure \* ARABIC \s 1 ">
        <w:r w:rsidR="00B433EE">
          <w:rPr>
            <w:noProof/>
          </w:rPr>
          <w:t>60</w:t>
        </w:r>
      </w:fldSimple>
      <w:r>
        <w:t xml:space="preserve">: </w:t>
      </w:r>
      <w:r w:rsidRPr="007F6A38">
        <w:t>Storm UI</w:t>
      </w:r>
      <w:bookmarkEnd w:id="1304"/>
    </w:p>
    <w:p w:rsidR="00837C59" w:rsidRDefault="00BF1173" w:rsidP="00847070">
      <w:pPr>
        <w:spacing w:after="0" w:line="360" w:lineRule="auto"/>
        <w:jc w:val="both"/>
        <w:rPr>
          <w:ins w:id="1305" w:author="Likhita Sanapa Prabhakar" w:date="2017-09-08T02:55:00Z"/>
          <w:rFonts w:ascii="Times New Roman" w:hAnsi="Times New Roman" w:cs="Times New Roman"/>
          <w:sz w:val="24"/>
          <w:szCs w:val="24"/>
        </w:rPr>
      </w:pPr>
      <w:r w:rsidRPr="00B8070E">
        <w:rPr>
          <w:rFonts w:ascii="Times New Roman" w:hAnsi="Times New Roman" w:cs="Times New Roman"/>
          <w:sz w:val="24"/>
          <w:szCs w:val="24"/>
        </w:rPr>
        <w:t xml:space="preserve">Apache Storm uses Spouts and Bolts as a topology to </w:t>
      </w:r>
      <w:r w:rsidR="006B2750" w:rsidRPr="00B8070E">
        <w:rPr>
          <w:rFonts w:ascii="Times New Roman" w:hAnsi="Times New Roman" w:cs="Times New Roman"/>
          <w:sz w:val="24"/>
          <w:szCs w:val="24"/>
        </w:rPr>
        <w:t xml:space="preserve">collect and </w:t>
      </w:r>
      <w:r w:rsidRPr="00B8070E">
        <w:rPr>
          <w:rFonts w:ascii="Times New Roman" w:hAnsi="Times New Roman" w:cs="Times New Roman"/>
          <w:sz w:val="24"/>
          <w:szCs w:val="24"/>
        </w:rPr>
        <w:t>parse the twitter streams. Spout is a medium of streams in a topology. It collects tuples from multiple data sources and puts it in the topology. Bolts does all the processing in the topology like filt</w:t>
      </w:r>
      <w:r w:rsidR="006B2750" w:rsidRPr="00B8070E">
        <w:rPr>
          <w:rFonts w:ascii="Times New Roman" w:hAnsi="Times New Roman" w:cs="Times New Roman"/>
          <w:sz w:val="24"/>
          <w:szCs w:val="24"/>
        </w:rPr>
        <w:t xml:space="preserve">er, aggregate, join, </w:t>
      </w:r>
      <w:r w:rsidR="00FF1A07">
        <w:rPr>
          <w:rFonts w:ascii="Times New Roman" w:hAnsi="Times New Roman" w:cs="Times New Roman"/>
          <w:sz w:val="24"/>
          <w:szCs w:val="24"/>
        </w:rPr>
        <w:t>etc</w:t>
      </w:r>
      <w:r w:rsidR="006B2750" w:rsidRPr="00B8070E">
        <w:rPr>
          <w:rFonts w:ascii="Times New Roman" w:hAnsi="Times New Roman" w:cs="Times New Roman"/>
          <w:sz w:val="24"/>
          <w:szCs w:val="24"/>
        </w:rPr>
        <w:t xml:space="preserve">. Stream transformations are done by bolts. </w:t>
      </w:r>
    </w:p>
    <w:p w:rsidR="00837C59" w:rsidRDefault="00837C59" w:rsidP="00847070">
      <w:pPr>
        <w:spacing w:after="0" w:line="360" w:lineRule="auto"/>
        <w:jc w:val="both"/>
        <w:rPr>
          <w:ins w:id="1306" w:author="Likhita Sanapa Prabhakar" w:date="2017-09-08T02:55:00Z"/>
          <w:rFonts w:ascii="Times New Roman" w:hAnsi="Times New Roman" w:cs="Times New Roman"/>
          <w:sz w:val="24"/>
          <w:szCs w:val="24"/>
        </w:rPr>
      </w:pPr>
    </w:p>
    <w:p w:rsidR="00837C59" w:rsidRDefault="00837C59" w:rsidP="00847070">
      <w:pPr>
        <w:spacing w:after="0" w:line="360" w:lineRule="auto"/>
        <w:jc w:val="both"/>
        <w:rPr>
          <w:ins w:id="1307" w:author="Likhita Sanapa Prabhakar" w:date="2017-09-08T02:55:00Z"/>
          <w:rFonts w:ascii="Times New Roman" w:hAnsi="Times New Roman" w:cs="Times New Roman"/>
          <w:sz w:val="24"/>
          <w:szCs w:val="24"/>
        </w:rPr>
      </w:pPr>
    </w:p>
    <w:p w:rsidR="00F3442D" w:rsidDel="00837C59" w:rsidRDefault="006B2750" w:rsidP="00847070">
      <w:pPr>
        <w:spacing w:after="0" w:line="360" w:lineRule="auto"/>
        <w:jc w:val="both"/>
        <w:rPr>
          <w:del w:id="1308" w:author="Likhita Sanapa Prabhakar" w:date="2017-09-08T02:55:00Z"/>
          <w:rFonts w:ascii="Times New Roman" w:hAnsi="Times New Roman" w:cs="Times New Roman"/>
          <w:sz w:val="24"/>
          <w:szCs w:val="24"/>
        </w:rPr>
      </w:pPr>
      <w:r w:rsidRPr="00B8070E">
        <w:rPr>
          <w:rFonts w:ascii="Times New Roman" w:hAnsi="Times New Roman" w:cs="Times New Roman"/>
          <w:sz w:val="24"/>
          <w:szCs w:val="24"/>
        </w:rPr>
        <w:lastRenderedPageBreak/>
        <w:t>The code snippet for Spout and Bolt looks as below:</w:t>
      </w:r>
    </w:p>
    <w:p w:rsidR="00837C59" w:rsidRPr="00B8070E" w:rsidRDefault="00837C59" w:rsidP="00847070">
      <w:pPr>
        <w:spacing w:after="0" w:line="360" w:lineRule="auto"/>
        <w:jc w:val="both"/>
        <w:rPr>
          <w:rFonts w:ascii="Times New Roman" w:hAnsi="Times New Roman" w:cs="Times New Roman"/>
          <w:sz w:val="24"/>
          <w:szCs w:val="24"/>
        </w:rPr>
      </w:pPr>
    </w:p>
    <w:p w:rsidR="006B2750" w:rsidRPr="004B5389" w:rsidRDefault="006B2750" w:rsidP="00847070">
      <w:pPr>
        <w:pStyle w:val="ListParagraph"/>
        <w:numPr>
          <w:ilvl w:val="0"/>
          <w:numId w:val="13"/>
        </w:numPr>
        <w:spacing w:after="0" w:line="360" w:lineRule="auto"/>
        <w:jc w:val="both"/>
        <w:rPr>
          <w:rFonts w:ascii="Times New Roman" w:hAnsi="Times New Roman" w:cs="Times New Roman"/>
          <w:b/>
          <w:color w:val="230DC3"/>
          <w:sz w:val="24"/>
          <w:szCs w:val="24"/>
        </w:rPr>
      </w:pPr>
      <w:proofErr w:type="spellStart"/>
      <w:r w:rsidRPr="004B5389">
        <w:rPr>
          <w:rFonts w:ascii="Times New Roman" w:hAnsi="Times New Roman" w:cs="Times New Roman"/>
          <w:b/>
          <w:sz w:val="24"/>
          <w:szCs w:val="24"/>
        </w:rPr>
        <w:t>TweetsCollectorSpout</w:t>
      </w:r>
      <w:proofErr w:type="spellEnd"/>
    </w:p>
    <w:p w:rsidR="004B5389" w:rsidRDefault="006B2750" w:rsidP="00E54F41">
      <w:pPr>
        <w:keepNext/>
        <w:spacing w:after="0" w:line="360" w:lineRule="auto"/>
        <w:jc w:val="center"/>
      </w:pPr>
      <w:r>
        <w:rPr>
          <w:noProof/>
        </w:rPr>
        <w:drawing>
          <wp:inline distT="0" distB="0" distL="0" distR="0" wp14:anchorId="47CD8A60" wp14:editId="33425772">
            <wp:extent cx="3657600" cy="2474338"/>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9772" cy="2482572"/>
                    </a:xfrm>
                    <a:prstGeom prst="rect">
                      <a:avLst/>
                    </a:prstGeom>
                  </pic:spPr>
                </pic:pic>
              </a:graphicData>
            </a:graphic>
          </wp:inline>
        </w:drawing>
      </w:r>
    </w:p>
    <w:p w:rsidR="006B2750" w:rsidRDefault="004B5389">
      <w:pPr>
        <w:pStyle w:val="Caption"/>
        <w:rPr>
          <w:rFonts w:cs="Times New Roman"/>
          <w:b/>
          <w:color w:val="230DC3"/>
          <w:sz w:val="26"/>
          <w:szCs w:val="26"/>
        </w:rPr>
      </w:pPr>
      <w:bookmarkStart w:id="1309" w:name="_Toc492600476"/>
      <w:r>
        <w:t xml:space="preserve">Figure </w:t>
      </w:r>
      <w:fldSimple w:instr=" STYLEREF 1 \s ">
        <w:r w:rsidR="00B433EE">
          <w:rPr>
            <w:noProof/>
          </w:rPr>
          <w:t>2</w:t>
        </w:r>
      </w:fldSimple>
      <w:r w:rsidR="00B433EE">
        <w:noBreakHyphen/>
      </w:r>
      <w:fldSimple w:instr=" SEQ Figure \* ARABIC \s 1 ">
        <w:r w:rsidR="00B433EE">
          <w:rPr>
            <w:noProof/>
          </w:rPr>
          <w:t>61</w:t>
        </w:r>
      </w:fldSimple>
      <w:r>
        <w:t>: Snippet of Spout</w:t>
      </w:r>
      <w:bookmarkEnd w:id="1309"/>
    </w:p>
    <w:p w:rsidR="006B2750" w:rsidRPr="004B5389" w:rsidRDefault="006B2750" w:rsidP="00847070">
      <w:pPr>
        <w:pStyle w:val="ListParagraph"/>
        <w:numPr>
          <w:ilvl w:val="0"/>
          <w:numId w:val="13"/>
        </w:numPr>
        <w:spacing w:after="0" w:line="360" w:lineRule="auto"/>
        <w:jc w:val="both"/>
        <w:rPr>
          <w:rFonts w:ascii="Times New Roman" w:hAnsi="Times New Roman" w:cs="Times New Roman"/>
          <w:b/>
          <w:sz w:val="24"/>
          <w:szCs w:val="24"/>
        </w:rPr>
      </w:pPr>
      <w:proofErr w:type="spellStart"/>
      <w:r w:rsidRPr="004B5389">
        <w:rPr>
          <w:rFonts w:ascii="Times New Roman" w:hAnsi="Times New Roman" w:cs="Times New Roman"/>
          <w:b/>
          <w:sz w:val="24"/>
          <w:szCs w:val="24"/>
        </w:rPr>
        <w:t>TweetsParserBolt</w:t>
      </w:r>
      <w:proofErr w:type="spellEnd"/>
    </w:p>
    <w:p w:rsidR="004B5389" w:rsidRDefault="006B2750" w:rsidP="00E54F41">
      <w:pPr>
        <w:keepNext/>
        <w:spacing w:after="0" w:line="360" w:lineRule="auto"/>
        <w:jc w:val="center"/>
      </w:pPr>
      <w:r>
        <w:rPr>
          <w:noProof/>
        </w:rPr>
        <w:drawing>
          <wp:inline distT="0" distB="0" distL="0" distR="0" wp14:anchorId="132190B3" wp14:editId="09B8E62B">
            <wp:extent cx="3543300" cy="21991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9926" cy="2240453"/>
                    </a:xfrm>
                    <a:prstGeom prst="rect">
                      <a:avLst/>
                    </a:prstGeom>
                  </pic:spPr>
                </pic:pic>
              </a:graphicData>
            </a:graphic>
          </wp:inline>
        </w:drawing>
      </w:r>
    </w:p>
    <w:p w:rsidR="006B2750" w:rsidRDefault="004B5389">
      <w:pPr>
        <w:pStyle w:val="Caption"/>
        <w:rPr>
          <w:rFonts w:cs="Times New Roman"/>
          <w:b/>
          <w:color w:val="230DC3"/>
          <w:sz w:val="26"/>
          <w:szCs w:val="26"/>
        </w:rPr>
      </w:pPr>
      <w:bookmarkStart w:id="1310" w:name="_Toc492600477"/>
      <w:r>
        <w:t xml:space="preserve">Figure </w:t>
      </w:r>
      <w:fldSimple w:instr=" STYLEREF 1 \s ">
        <w:r w:rsidR="00B433EE">
          <w:rPr>
            <w:noProof/>
          </w:rPr>
          <w:t>2</w:t>
        </w:r>
      </w:fldSimple>
      <w:r w:rsidR="00B433EE">
        <w:noBreakHyphen/>
      </w:r>
      <w:fldSimple w:instr=" SEQ Figure \* ARABIC \s 1 ">
        <w:r w:rsidR="00B433EE">
          <w:rPr>
            <w:noProof/>
          </w:rPr>
          <w:t>62</w:t>
        </w:r>
      </w:fldSimple>
      <w:r>
        <w:t>: Snippet of Bolt</w:t>
      </w:r>
      <w:bookmarkEnd w:id="1310"/>
    </w:p>
    <w:p w:rsidR="004B5389" w:rsidDel="00837C59" w:rsidRDefault="004B5389" w:rsidP="00670F51">
      <w:pPr>
        <w:spacing w:line="480" w:lineRule="auto"/>
        <w:rPr>
          <w:del w:id="1311" w:author="Likhita Sanapa Prabhakar" w:date="2017-09-08T02:55:00Z"/>
          <w:rFonts w:ascii="Times New Roman" w:hAnsi="Times New Roman" w:cs="Times New Roman"/>
          <w:b/>
          <w:color w:val="230DC3"/>
          <w:sz w:val="26"/>
          <w:szCs w:val="26"/>
        </w:rPr>
      </w:pPr>
    </w:p>
    <w:p w:rsidR="00837C59" w:rsidRDefault="00837C59" w:rsidP="00670F51">
      <w:pPr>
        <w:spacing w:line="480" w:lineRule="auto"/>
        <w:rPr>
          <w:ins w:id="1312" w:author="Likhita Sanapa Prabhakar" w:date="2017-09-08T02:56:00Z"/>
          <w:rFonts w:ascii="Times New Roman" w:hAnsi="Times New Roman" w:cs="Times New Roman"/>
          <w:b/>
          <w:color w:val="230DC3"/>
          <w:sz w:val="26"/>
          <w:szCs w:val="26"/>
        </w:rPr>
      </w:pPr>
    </w:p>
    <w:p w:rsidR="00837C59" w:rsidRDefault="00837C59" w:rsidP="00670F51">
      <w:pPr>
        <w:spacing w:line="480" w:lineRule="auto"/>
        <w:rPr>
          <w:ins w:id="1313" w:author="Likhita Sanapa Prabhakar" w:date="2017-09-08T02:56:00Z"/>
          <w:rFonts w:ascii="Times New Roman" w:hAnsi="Times New Roman" w:cs="Times New Roman"/>
          <w:b/>
          <w:color w:val="230DC3"/>
          <w:sz w:val="26"/>
          <w:szCs w:val="26"/>
        </w:rPr>
      </w:pPr>
    </w:p>
    <w:p w:rsidR="004B5389" w:rsidRDefault="004B5389" w:rsidP="00670F51">
      <w:pPr>
        <w:spacing w:line="480" w:lineRule="auto"/>
        <w:rPr>
          <w:rFonts w:ascii="Times New Roman" w:hAnsi="Times New Roman" w:cs="Times New Roman"/>
          <w:b/>
          <w:color w:val="230DC3"/>
          <w:sz w:val="26"/>
          <w:szCs w:val="26"/>
        </w:rPr>
      </w:pPr>
    </w:p>
    <w:p w:rsidR="00232DBC" w:rsidRDefault="00232DBC" w:rsidP="00B66586">
      <w:pPr>
        <w:pStyle w:val="Heading3"/>
      </w:pPr>
      <w:bookmarkStart w:id="1314" w:name="_Toc492334918"/>
      <w:bookmarkStart w:id="1315" w:name="_Toc492600397"/>
      <w:r>
        <w:lastRenderedPageBreak/>
        <w:t>Twitter Trend Analyzer</w:t>
      </w:r>
      <w:bookmarkEnd w:id="1314"/>
      <w:bookmarkEnd w:id="1315"/>
    </w:p>
    <w:p w:rsidR="00F54ACB" w:rsidRDefault="009B78D1" w:rsidP="001551C8">
      <w:pPr>
        <w:spacing w:after="0" w:line="360" w:lineRule="auto"/>
        <w:jc w:val="both"/>
        <w:rPr>
          <w:rFonts w:ascii="Times New Roman" w:hAnsi="Times New Roman" w:cs="Times New Roman"/>
          <w:sz w:val="26"/>
          <w:szCs w:val="26"/>
        </w:rPr>
      </w:pPr>
      <w:r w:rsidRPr="002D1C78">
        <w:rPr>
          <w:rFonts w:ascii="Times New Roman" w:hAnsi="Times New Roman" w:cs="Times New Roman"/>
          <w:sz w:val="24"/>
          <w:szCs w:val="24"/>
        </w:rPr>
        <w:t xml:space="preserve">To work with the Twitter Trend Analyzer, we first need to create a twitter application from the link </w:t>
      </w:r>
      <w:hyperlink r:id="rId75" w:history="1">
        <w:r w:rsidRPr="002D1C78">
          <w:rPr>
            <w:rStyle w:val="Hyperlink"/>
            <w:rFonts w:ascii="Times New Roman" w:hAnsi="Times New Roman" w:cs="Times New Roman"/>
            <w:color w:val="auto"/>
            <w:sz w:val="24"/>
            <w:szCs w:val="24"/>
          </w:rPr>
          <w:t>https://apps.twitter.com</w:t>
        </w:r>
      </w:hyperlink>
      <w:r w:rsidRPr="002D1C78">
        <w:rPr>
          <w:rFonts w:ascii="Times New Roman" w:hAnsi="Times New Roman" w:cs="Times New Roman"/>
          <w:sz w:val="24"/>
          <w:szCs w:val="24"/>
        </w:rPr>
        <w:t>.</w:t>
      </w:r>
      <w:r w:rsidR="001551C8">
        <w:rPr>
          <w:rFonts w:ascii="Times New Roman" w:hAnsi="Times New Roman" w:cs="Times New Roman"/>
          <w:color w:val="230DC3"/>
          <w:sz w:val="24"/>
          <w:szCs w:val="24"/>
        </w:rPr>
        <w:t xml:space="preserve"> </w:t>
      </w:r>
      <w:moveFromRangeStart w:id="1316" w:author="Likhita Sanapa Prabhakar" w:date="2017-09-08T02:59:00Z" w:name="move492602926"/>
      <w:moveFrom w:id="1317" w:author="Likhita Sanapa Prabhakar" w:date="2017-09-08T02:59:00Z">
        <w:r w:rsidRPr="0030274C" w:rsidDel="00F54ACB">
          <w:rPr>
            <w:rFonts w:ascii="Times New Roman" w:hAnsi="Times New Roman" w:cs="Times New Roman"/>
            <w:sz w:val="26"/>
            <w:szCs w:val="26"/>
          </w:rPr>
          <w:t>Fill in the application as follows:</w:t>
        </w:r>
      </w:moveFrom>
      <w:moveFromRangeEnd w:id="1316"/>
    </w:p>
    <w:p w:rsidR="00925F44" w:rsidRDefault="00925F44">
      <w:pPr>
        <w:keepNext/>
        <w:spacing w:after="0" w:line="360" w:lineRule="auto"/>
        <w:jc w:val="center"/>
        <w:pPrChange w:id="1318" w:author="Likhita Sanapa Prabhakar" w:date="2017-09-08T02:59:00Z">
          <w:pPr>
            <w:keepNext/>
            <w:spacing w:after="0" w:line="360" w:lineRule="auto"/>
            <w:jc w:val="both"/>
          </w:pPr>
        </w:pPrChange>
      </w:pPr>
      <w:r>
        <w:rPr>
          <w:rFonts w:ascii="Times New Roman" w:hAnsi="Times New Roman" w:cs="Times New Roman"/>
          <w:noProof/>
          <w:color w:val="230DC3"/>
          <w:sz w:val="24"/>
          <w:szCs w:val="24"/>
        </w:rPr>
        <w:drawing>
          <wp:inline distT="0" distB="0" distL="0" distR="0" wp14:anchorId="1A0BE1DB">
            <wp:extent cx="5086350" cy="156640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07846" cy="1573028"/>
                    </a:xfrm>
                    <a:prstGeom prst="rect">
                      <a:avLst/>
                    </a:prstGeom>
                    <a:noFill/>
                  </pic:spPr>
                </pic:pic>
              </a:graphicData>
            </a:graphic>
          </wp:inline>
        </w:drawing>
      </w:r>
    </w:p>
    <w:p w:rsidR="00925F44" w:rsidRDefault="00925F44">
      <w:pPr>
        <w:pStyle w:val="Caption"/>
        <w:rPr>
          <w:ins w:id="1319" w:author="Likhita Sanapa Prabhakar" w:date="2017-09-08T02:59:00Z"/>
        </w:rPr>
        <w:pPrChange w:id="1320" w:author="Likhita Sanapa Prabhakar" w:date="2017-09-08T02:16:00Z">
          <w:pPr>
            <w:pStyle w:val="Caption"/>
            <w:jc w:val="both"/>
          </w:pPr>
        </w:pPrChange>
      </w:pPr>
      <w:bookmarkStart w:id="1321" w:name="_Toc492600478"/>
      <w:r>
        <w:t xml:space="preserve">Figure </w:t>
      </w:r>
      <w:fldSimple w:instr=" STYLEREF 1 \s ">
        <w:r w:rsidR="00B433EE">
          <w:rPr>
            <w:noProof/>
          </w:rPr>
          <w:t>2</w:t>
        </w:r>
      </w:fldSimple>
      <w:r w:rsidR="00B433EE">
        <w:noBreakHyphen/>
      </w:r>
      <w:fldSimple w:instr=" SEQ Figure \* ARABIC \s 1 ">
        <w:r w:rsidR="00B433EE">
          <w:rPr>
            <w:noProof/>
          </w:rPr>
          <w:t>63</w:t>
        </w:r>
      </w:fldSimple>
      <w:r>
        <w:t xml:space="preserve">: </w:t>
      </w:r>
      <w:r w:rsidRPr="006F0C79">
        <w:t>Twitter App</w:t>
      </w:r>
      <w:bookmarkEnd w:id="1321"/>
    </w:p>
    <w:p w:rsidR="00837C59" w:rsidRPr="00F54ACB" w:rsidRDefault="00F54ACB">
      <w:pPr>
        <w:jc w:val="both"/>
        <w:rPr>
          <w:ins w:id="1322" w:author="Likhita Sanapa Prabhakar" w:date="2017-09-08T02:59:00Z"/>
          <w:sz w:val="24"/>
          <w:szCs w:val="24"/>
          <w:rPrChange w:id="1323" w:author="Likhita Sanapa Prabhakar" w:date="2017-09-08T03:00:00Z">
            <w:rPr>
              <w:ins w:id="1324" w:author="Likhita Sanapa Prabhakar" w:date="2017-09-08T02:59:00Z"/>
            </w:rPr>
          </w:rPrChange>
        </w:rPr>
        <w:pPrChange w:id="1325" w:author="Likhita Sanapa Prabhakar" w:date="2017-09-08T03:00:00Z">
          <w:pPr>
            <w:pStyle w:val="Caption"/>
            <w:jc w:val="both"/>
          </w:pPr>
        </w:pPrChange>
      </w:pPr>
      <w:moveToRangeStart w:id="1326" w:author="Likhita Sanapa Prabhakar" w:date="2017-09-08T02:59:00Z" w:name="move492602926"/>
      <w:moveTo w:id="1327" w:author="Likhita Sanapa Prabhakar" w:date="2017-09-08T02:59:00Z">
        <w:r w:rsidRPr="00F54ACB">
          <w:rPr>
            <w:rFonts w:ascii="Times New Roman" w:hAnsi="Times New Roman" w:cs="Times New Roman"/>
            <w:sz w:val="24"/>
            <w:szCs w:val="24"/>
            <w:rPrChange w:id="1328" w:author="Likhita Sanapa Prabhakar" w:date="2017-09-08T03:00:00Z">
              <w:rPr>
                <w:rFonts w:cs="Times New Roman"/>
                <w:iCs w:val="0"/>
                <w:sz w:val="26"/>
                <w:szCs w:val="26"/>
              </w:rPr>
            </w:rPrChange>
          </w:rPr>
          <w:t>Fill in the application as follows:</w:t>
        </w:r>
      </w:moveTo>
      <w:moveToRangeEnd w:id="1326"/>
    </w:p>
    <w:p w:rsidR="00F54ACB" w:rsidRPr="00837C59" w:rsidDel="00F54ACB" w:rsidRDefault="00F54ACB">
      <w:pPr>
        <w:jc w:val="center"/>
        <w:rPr>
          <w:del w:id="1329" w:author="Likhita Sanapa Prabhakar" w:date="2017-09-08T03:01:00Z"/>
          <w:rPrChange w:id="1330" w:author="Likhita Sanapa Prabhakar" w:date="2017-09-08T02:59:00Z">
            <w:rPr>
              <w:del w:id="1331" w:author="Likhita Sanapa Prabhakar" w:date="2017-09-08T03:01:00Z"/>
            </w:rPr>
          </w:rPrChange>
        </w:rPr>
        <w:pPrChange w:id="1332" w:author="Likhita Sanapa Prabhakar" w:date="2017-09-08T03:01:00Z">
          <w:pPr>
            <w:pStyle w:val="Caption"/>
            <w:jc w:val="both"/>
          </w:pPr>
        </w:pPrChange>
      </w:pPr>
      <w:moveToRangeStart w:id="1333" w:author="Likhita Sanapa Prabhakar" w:date="2017-09-08T03:00:00Z" w:name="move492602956"/>
      <w:moveTo w:id="1334" w:author="Likhita Sanapa Prabhakar" w:date="2017-09-08T03:00:00Z">
        <w:r>
          <w:rPr>
            <w:noProof/>
          </w:rPr>
          <w:drawing>
            <wp:inline distT="0" distB="0" distL="0" distR="0" wp14:anchorId="3342645B" wp14:editId="1510B6E7">
              <wp:extent cx="5568950" cy="2761132"/>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77">
                        <a:extLst>
                          <a:ext uri="{28A0092B-C50C-407E-A947-70E740481C1C}">
                            <a14:useLocalDpi xmlns:a14="http://schemas.microsoft.com/office/drawing/2010/main" val="0"/>
                          </a:ext>
                        </a:extLst>
                      </a:blip>
                      <a:srcRect r="488" b="23545"/>
                      <a:stretch/>
                    </pic:blipFill>
                    <pic:spPr bwMode="auto">
                      <a:xfrm>
                        <a:off x="0" y="0"/>
                        <a:ext cx="5575479" cy="2764369"/>
                      </a:xfrm>
                      <a:prstGeom prst="rect">
                        <a:avLst/>
                      </a:prstGeom>
                      <a:noFill/>
                      <a:ln>
                        <a:noFill/>
                      </a:ln>
                      <a:extLst>
                        <a:ext uri="{53640926-AAD7-44D8-BBD7-CCE9431645EC}">
                          <a14:shadowObscured xmlns:a14="http://schemas.microsoft.com/office/drawing/2010/main"/>
                        </a:ext>
                      </a:extLst>
                    </pic:spPr>
                  </pic:pic>
                </a:graphicData>
              </a:graphic>
            </wp:inline>
          </w:drawing>
        </w:r>
      </w:moveTo>
      <w:moveToRangeEnd w:id="1333"/>
    </w:p>
    <w:p w:rsidR="00925F44" w:rsidRDefault="00925F44">
      <w:pPr>
        <w:pPrChange w:id="1335" w:author="Likhita Sanapa Prabhakar" w:date="2017-09-08T03:01:00Z">
          <w:pPr>
            <w:pStyle w:val="Caption"/>
            <w:keepNext/>
            <w:jc w:val="both"/>
          </w:pPr>
        </w:pPrChange>
      </w:pPr>
      <w:moveFromRangeStart w:id="1336" w:author="Likhita Sanapa Prabhakar" w:date="2017-09-08T03:00:00Z" w:name="move492602956"/>
      <w:moveFrom w:id="1337" w:author="Likhita Sanapa Prabhakar" w:date="2017-09-08T03:00:00Z">
        <w:r w:rsidDel="00F54ACB">
          <w:rPr>
            <w:noProof/>
          </w:rPr>
          <w:drawing>
            <wp:inline distT="0" distB="0" distL="0" distR="0" wp14:anchorId="45B97E86" wp14:editId="7837A1A2">
              <wp:extent cx="5328285" cy="3438525"/>
              <wp:effectExtent l="0" t="0" r="571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8285" cy="3438525"/>
                      </a:xfrm>
                      <a:prstGeom prst="rect">
                        <a:avLst/>
                      </a:prstGeom>
                      <a:noFill/>
                    </pic:spPr>
                  </pic:pic>
                </a:graphicData>
              </a:graphic>
            </wp:inline>
          </w:drawing>
        </w:r>
      </w:moveFrom>
      <w:moveFromRangeEnd w:id="1336"/>
    </w:p>
    <w:p w:rsidR="00925F44" w:rsidRDefault="00925F44">
      <w:pPr>
        <w:pStyle w:val="Caption"/>
        <w:pPrChange w:id="1338" w:author="Likhita Sanapa Prabhakar" w:date="2017-09-08T02:16:00Z">
          <w:pPr>
            <w:pStyle w:val="Caption"/>
            <w:jc w:val="both"/>
          </w:pPr>
        </w:pPrChange>
      </w:pPr>
      <w:bookmarkStart w:id="1339" w:name="_Toc492600479"/>
      <w:r>
        <w:t xml:space="preserve">Figure </w:t>
      </w:r>
      <w:fldSimple w:instr=" STYLEREF 1 \s ">
        <w:r w:rsidR="00B433EE">
          <w:rPr>
            <w:noProof/>
          </w:rPr>
          <w:t>2</w:t>
        </w:r>
      </w:fldSimple>
      <w:r w:rsidR="00B433EE">
        <w:noBreakHyphen/>
      </w:r>
      <w:fldSimple w:instr=" SEQ Figure \* ARABIC \s 1 ">
        <w:r w:rsidR="00B433EE">
          <w:rPr>
            <w:noProof/>
          </w:rPr>
          <w:t>64</w:t>
        </w:r>
      </w:fldSimple>
      <w:r>
        <w:t xml:space="preserve">: </w:t>
      </w:r>
      <w:r w:rsidRPr="00C84AD3">
        <w:t>Creating Twitter Application</w:t>
      </w:r>
      <w:bookmarkEnd w:id="1339"/>
    </w:p>
    <w:p w:rsidR="009B78D1" w:rsidRPr="00BF455D" w:rsidRDefault="00F3442D" w:rsidP="00C4291F">
      <w:pPr>
        <w:spacing w:after="120" w:line="360" w:lineRule="auto"/>
        <w:jc w:val="both"/>
        <w:rPr>
          <w:rFonts w:ascii="Times New Roman" w:hAnsi="Times New Roman" w:cs="Times New Roman"/>
          <w:sz w:val="24"/>
          <w:szCs w:val="24"/>
        </w:rPr>
      </w:pPr>
      <w:r w:rsidRPr="00BF455D">
        <w:rPr>
          <w:rFonts w:ascii="Times New Roman" w:hAnsi="Times New Roman" w:cs="Times New Roman"/>
          <w:sz w:val="24"/>
          <w:szCs w:val="24"/>
        </w:rPr>
        <w:t xml:space="preserve">Upon completion of the application, on the Details tab </w:t>
      </w:r>
      <w:r w:rsidR="00C612CB">
        <w:rPr>
          <w:rFonts w:ascii="Times New Roman" w:hAnsi="Times New Roman" w:cs="Times New Roman"/>
          <w:sz w:val="24"/>
          <w:szCs w:val="24"/>
        </w:rPr>
        <w:sym w:font="Symbol" w:char="F0AE"/>
      </w:r>
      <w:r w:rsidRPr="00BF455D">
        <w:rPr>
          <w:rFonts w:ascii="Times New Roman" w:hAnsi="Times New Roman" w:cs="Times New Roman"/>
          <w:sz w:val="24"/>
          <w:szCs w:val="24"/>
        </w:rPr>
        <w:t xml:space="preserve"> Application Settings </w:t>
      </w:r>
      <w:r w:rsidR="00C612CB">
        <w:rPr>
          <w:rFonts w:ascii="Times New Roman" w:hAnsi="Times New Roman" w:cs="Times New Roman"/>
          <w:sz w:val="24"/>
          <w:szCs w:val="24"/>
        </w:rPr>
        <w:sym w:font="Symbol" w:char="F0AE"/>
      </w:r>
      <w:r w:rsidRPr="00BF455D">
        <w:rPr>
          <w:rFonts w:ascii="Times New Roman" w:hAnsi="Times New Roman" w:cs="Times New Roman"/>
          <w:sz w:val="24"/>
          <w:szCs w:val="24"/>
        </w:rPr>
        <w:t xml:space="preserve"> Access Level </w:t>
      </w:r>
      <w:r w:rsidR="00C612CB">
        <w:rPr>
          <w:rFonts w:ascii="Times New Roman" w:hAnsi="Times New Roman" w:cs="Times New Roman"/>
          <w:sz w:val="24"/>
          <w:szCs w:val="24"/>
        </w:rPr>
        <w:sym w:font="Symbol" w:char="F0AE"/>
      </w:r>
      <w:r w:rsidRPr="00BF455D">
        <w:rPr>
          <w:rFonts w:ascii="Times New Roman" w:hAnsi="Times New Roman" w:cs="Times New Roman"/>
          <w:sz w:val="24"/>
          <w:szCs w:val="24"/>
        </w:rPr>
        <w:t xml:space="preserve"> click on modify app permissions and change it to read, write and access direct messages. Click on Keys and Access Tokens tab which gives the Consumer Key, Consumer Secret, Access Token and Access Token Secret keys. We should update these keys in the </w:t>
      </w:r>
      <w:proofErr w:type="spellStart"/>
      <w:r w:rsidRPr="00BF455D">
        <w:rPr>
          <w:rFonts w:ascii="Times New Roman" w:hAnsi="Times New Roman" w:cs="Times New Roman"/>
          <w:sz w:val="24"/>
          <w:szCs w:val="24"/>
        </w:rPr>
        <w:t>TweetsCollectorSpout</w:t>
      </w:r>
      <w:proofErr w:type="spellEnd"/>
      <w:r w:rsidRPr="00BF455D">
        <w:rPr>
          <w:rFonts w:ascii="Times New Roman" w:hAnsi="Times New Roman" w:cs="Times New Roman"/>
          <w:sz w:val="24"/>
          <w:szCs w:val="24"/>
        </w:rPr>
        <w:t xml:space="preserve"> code file.</w:t>
      </w:r>
      <w:r w:rsidR="00C4291F">
        <w:rPr>
          <w:rFonts w:ascii="Times New Roman" w:hAnsi="Times New Roman" w:cs="Times New Roman"/>
          <w:sz w:val="24"/>
          <w:szCs w:val="24"/>
        </w:rPr>
        <w:t xml:space="preserve"> Then we generate</w:t>
      </w:r>
      <w:r w:rsidR="00232DBC" w:rsidRPr="00BF455D">
        <w:rPr>
          <w:rFonts w:ascii="Times New Roman" w:hAnsi="Times New Roman" w:cs="Times New Roman"/>
          <w:sz w:val="24"/>
          <w:szCs w:val="24"/>
        </w:rPr>
        <w:t xml:space="preserve"> a Job Jar file and run the Storm job with the following command which outputs the Tweets and the data is imported to Elasticsearch.</w:t>
      </w:r>
    </w:p>
    <w:p w:rsidR="00232DBC" w:rsidRPr="00C4291F" w:rsidRDefault="00232DBC" w:rsidP="00C4291F">
      <w:pPr>
        <w:spacing w:after="200" w:line="360" w:lineRule="auto"/>
        <w:ind w:firstLine="720"/>
        <w:jc w:val="both"/>
        <w:rPr>
          <w:rFonts w:ascii="Arial" w:hAnsi="Arial" w:cs="Arial"/>
          <w:sz w:val="20"/>
          <w:szCs w:val="20"/>
        </w:rPr>
      </w:pPr>
      <w:r w:rsidRPr="00C4291F">
        <w:rPr>
          <w:rFonts w:ascii="Arial" w:hAnsi="Arial" w:cs="Arial"/>
          <w:sz w:val="20"/>
          <w:szCs w:val="20"/>
        </w:rPr>
        <w:t xml:space="preserve">$ storm jar ch05-0.0.1-job.jar </w:t>
      </w:r>
      <w:proofErr w:type="spellStart"/>
      <w:proofErr w:type="gramStart"/>
      <w:r w:rsidRPr="00C4291F">
        <w:rPr>
          <w:rFonts w:ascii="Arial" w:hAnsi="Arial" w:cs="Arial"/>
          <w:sz w:val="20"/>
          <w:szCs w:val="20"/>
        </w:rPr>
        <w:t>com.packetpub.esh.streaming</w:t>
      </w:r>
      <w:proofErr w:type="gramEnd"/>
      <w:r w:rsidRPr="00C4291F">
        <w:rPr>
          <w:rFonts w:ascii="Arial" w:hAnsi="Arial" w:cs="Arial"/>
          <w:sz w:val="20"/>
          <w:szCs w:val="20"/>
        </w:rPr>
        <w:t>.Topology</w:t>
      </w:r>
      <w:proofErr w:type="spellEnd"/>
    </w:p>
    <w:p w:rsidR="00BF455D" w:rsidRDefault="00AF2361" w:rsidP="00E54F41">
      <w:pPr>
        <w:keepNext/>
        <w:spacing w:after="0" w:line="360" w:lineRule="auto"/>
        <w:jc w:val="center"/>
      </w:pPr>
      <w:r>
        <w:rPr>
          <w:noProof/>
        </w:rPr>
        <w:lastRenderedPageBreak/>
        <w:drawing>
          <wp:inline distT="0" distB="0" distL="0" distR="0" wp14:anchorId="2C8DE24C" wp14:editId="5A2F520D">
            <wp:extent cx="5473700" cy="1873250"/>
            <wp:effectExtent l="0" t="0" r="0" b="0"/>
            <wp:docPr id="30" name="Picture 30" descr="C:\Users\splik\AppData\Local\Microsoft\Windows\INetCache\Content.Word\Screenshot from 2017-08-14 15-44-5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splik\AppData\Local\Microsoft\Windows\INetCache\Content.Word\Screenshot from 2017-08-14 15-44-5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2827" cy="1883218"/>
                    </a:xfrm>
                    <a:prstGeom prst="rect">
                      <a:avLst/>
                    </a:prstGeom>
                    <a:noFill/>
                    <a:ln>
                      <a:noFill/>
                    </a:ln>
                  </pic:spPr>
                </pic:pic>
              </a:graphicData>
            </a:graphic>
          </wp:inline>
        </w:drawing>
      </w:r>
    </w:p>
    <w:p w:rsidR="00AF2361" w:rsidRDefault="00BF455D">
      <w:pPr>
        <w:pStyle w:val="Caption"/>
        <w:rPr>
          <w:rFonts w:cs="Times New Roman"/>
          <w:b/>
          <w:color w:val="230DC3"/>
          <w:sz w:val="26"/>
          <w:szCs w:val="26"/>
        </w:rPr>
      </w:pPr>
      <w:bookmarkStart w:id="1340" w:name="_Toc492600480"/>
      <w:r>
        <w:t xml:space="preserve">Figure </w:t>
      </w:r>
      <w:fldSimple w:instr=" STYLEREF 1 \s ">
        <w:r w:rsidR="00B433EE">
          <w:rPr>
            <w:noProof/>
          </w:rPr>
          <w:t>2</w:t>
        </w:r>
      </w:fldSimple>
      <w:r w:rsidR="00B433EE">
        <w:noBreakHyphen/>
      </w:r>
      <w:fldSimple w:instr=" SEQ Figure \* ARABIC \s 1 ">
        <w:r w:rsidR="00B433EE">
          <w:rPr>
            <w:noProof/>
          </w:rPr>
          <w:t>65</w:t>
        </w:r>
      </w:fldSimple>
      <w:r>
        <w:t>: Running the Storm Job</w:t>
      </w:r>
      <w:bookmarkEnd w:id="1340"/>
    </w:p>
    <w:p w:rsidR="00BF455D" w:rsidRDefault="00AF2361" w:rsidP="00E54F41">
      <w:pPr>
        <w:keepNext/>
        <w:spacing w:after="0" w:line="360" w:lineRule="auto"/>
        <w:jc w:val="center"/>
      </w:pPr>
      <w:r>
        <w:rPr>
          <w:noProof/>
        </w:rPr>
        <w:drawing>
          <wp:inline distT="0" distB="0" distL="0" distR="0" wp14:anchorId="646BB1C2" wp14:editId="128F550B">
            <wp:extent cx="4673600" cy="78095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2780" cy="812565"/>
                    </a:xfrm>
                    <a:prstGeom prst="rect">
                      <a:avLst/>
                    </a:prstGeom>
                  </pic:spPr>
                </pic:pic>
              </a:graphicData>
            </a:graphic>
          </wp:inline>
        </w:drawing>
      </w:r>
    </w:p>
    <w:p w:rsidR="00AF2361" w:rsidRDefault="00BF455D">
      <w:pPr>
        <w:pStyle w:val="Caption"/>
        <w:rPr>
          <w:rFonts w:cs="Times New Roman"/>
          <w:b/>
          <w:color w:val="230DC3"/>
          <w:sz w:val="26"/>
          <w:szCs w:val="26"/>
        </w:rPr>
      </w:pPr>
      <w:bookmarkStart w:id="1341" w:name="_Toc492600481"/>
      <w:r>
        <w:t xml:space="preserve">Figure </w:t>
      </w:r>
      <w:fldSimple w:instr=" STYLEREF 1 \s ">
        <w:r w:rsidR="00B433EE">
          <w:rPr>
            <w:noProof/>
          </w:rPr>
          <w:t>2</w:t>
        </w:r>
      </w:fldSimple>
      <w:r w:rsidR="00B433EE">
        <w:noBreakHyphen/>
      </w:r>
      <w:fldSimple w:instr=" SEQ Figure \* ARABIC \s 1 ">
        <w:r w:rsidR="00B433EE">
          <w:rPr>
            <w:noProof/>
          </w:rPr>
          <w:t>66</w:t>
        </w:r>
      </w:fldSimple>
      <w:r>
        <w:t>: Output of Twitter Streaming Data</w:t>
      </w:r>
      <w:bookmarkEnd w:id="1341"/>
    </w:p>
    <w:p w:rsidR="00232DBC" w:rsidRDefault="00232DBC" w:rsidP="00B66586">
      <w:pPr>
        <w:pStyle w:val="Heading3"/>
      </w:pPr>
      <w:bookmarkStart w:id="1342" w:name="_Toc492334919"/>
      <w:bookmarkStart w:id="1343" w:name="_Toc492600398"/>
      <w:r>
        <w:t>Kibana Visualizations</w:t>
      </w:r>
      <w:bookmarkEnd w:id="1342"/>
      <w:bookmarkEnd w:id="1343"/>
    </w:p>
    <w:p w:rsidR="00D3603A" w:rsidDel="00F54ACB" w:rsidRDefault="00232DBC" w:rsidP="00CD6E44">
      <w:pPr>
        <w:spacing w:after="0" w:line="360" w:lineRule="auto"/>
        <w:jc w:val="both"/>
        <w:rPr>
          <w:del w:id="1344" w:author="Likhita Sanapa Prabhakar" w:date="2017-09-08T03:01:00Z"/>
          <w:rFonts w:ascii="Times New Roman" w:hAnsi="Times New Roman" w:cs="Times New Roman"/>
          <w:sz w:val="24"/>
          <w:szCs w:val="24"/>
        </w:rPr>
      </w:pPr>
      <w:r w:rsidRPr="00A81310">
        <w:rPr>
          <w:rFonts w:ascii="Times New Roman" w:hAnsi="Times New Roman" w:cs="Times New Roman"/>
          <w:sz w:val="24"/>
          <w:szCs w:val="24"/>
        </w:rPr>
        <w:t xml:space="preserve">The results that we got from the </w:t>
      </w:r>
      <w:r w:rsidR="006458B6">
        <w:rPr>
          <w:rFonts w:ascii="Times New Roman" w:hAnsi="Times New Roman" w:cs="Times New Roman"/>
          <w:sz w:val="24"/>
          <w:szCs w:val="24"/>
        </w:rPr>
        <w:t>S</w:t>
      </w:r>
      <w:r w:rsidRPr="00A81310">
        <w:rPr>
          <w:rFonts w:ascii="Times New Roman" w:hAnsi="Times New Roman" w:cs="Times New Roman"/>
          <w:sz w:val="24"/>
          <w:szCs w:val="24"/>
        </w:rPr>
        <w:t xml:space="preserve">torm job are represented in Kibana by creating a bar chart and choosing the required aggregations. </w:t>
      </w:r>
    </w:p>
    <w:p w:rsidR="00D3603A" w:rsidDel="00F54ACB" w:rsidRDefault="00D3603A" w:rsidP="00CD6E44">
      <w:pPr>
        <w:spacing w:after="0" w:line="360" w:lineRule="auto"/>
        <w:jc w:val="both"/>
        <w:rPr>
          <w:del w:id="1345" w:author="Likhita Sanapa Prabhakar" w:date="2017-09-08T03:01:00Z"/>
          <w:rFonts w:ascii="Times New Roman" w:hAnsi="Times New Roman" w:cs="Times New Roman"/>
          <w:sz w:val="24"/>
          <w:szCs w:val="24"/>
        </w:rPr>
      </w:pPr>
    </w:p>
    <w:p w:rsidR="00D3603A" w:rsidDel="00F54ACB" w:rsidRDefault="00D3603A" w:rsidP="00CD6E44">
      <w:pPr>
        <w:spacing w:after="0" w:line="360" w:lineRule="auto"/>
        <w:jc w:val="both"/>
        <w:rPr>
          <w:del w:id="1346" w:author="Likhita Sanapa Prabhakar" w:date="2017-09-08T03:01:00Z"/>
          <w:rFonts w:ascii="Times New Roman" w:hAnsi="Times New Roman" w:cs="Times New Roman"/>
          <w:sz w:val="24"/>
          <w:szCs w:val="24"/>
        </w:rPr>
      </w:pPr>
    </w:p>
    <w:p w:rsidR="00D3603A" w:rsidDel="00F54ACB" w:rsidRDefault="00D3603A" w:rsidP="00CD6E44">
      <w:pPr>
        <w:spacing w:after="0" w:line="360" w:lineRule="auto"/>
        <w:jc w:val="both"/>
        <w:rPr>
          <w:del w:id="1347" w:author="Likhita Sanapa Prabhakar" w:date="2017-09-08T03:01:00Z"/>
          <w:rFonts w:ascii="Times New Roman" w:hAnsi="Times New Roman" w:cs="Times New Roman"/>
          <w:sz w:val="24"/>
          <w:szCs w:val="24"/>
        </w:rPr>
      </w:pPr>
    </w:p>
    <w:p w:rsidR="00D3603A" w:rsidDel="00F54ACB" w:rsidRDefault="00D3603A" w:rsidP="00CD6E44">
      <w:pPr>
        <w:spacing w:after="0" w:line="360" w:lineRule="auto"/>
        <w:jc w:val="both"/>
        <w:rPr>
          <w:del w:id="1348" w:author="Likhita Sanapa Prabhakar" w:date="2017-09-08T03:01:00Z"/>
          <w:rFonts w:ascii="Times New Roman" w:hAnsi="Times New Roman" w:cs="Times New Roman"/>
          <w:sz w:val="24"/>
          <w:szCs w:val="24"/>
        </w:rPr>
      </w:pPr>
    </w:p>
    <w:p w:rsidR="00F54ACB" w:rsidRDefault="00232DBC" w:rsidP="00CD6E44">
      <w:pPr>
        <w:spacing w:after="0" w:line="360" w:lineRule="auto"/>
        <w:jc w:val="both"/>
        <w:rPr>
          <w:ins w:id="1349" w:author="Likhita Sanapa Prabhakar" w:date="2017-09-08T03:02:00Z"/>
          <w:rFonts w:ascii="Times New Roman" w:hAnsi="Times New Roman" w:cs="Times New Roman"/>
          <w:sz w:val="24"/>
          <w:szCs w:val="24"/>
        </w:rPr>
      </w:pPr>
      <w:r w:rsidRPr="00A81310">
        <w:rPr>
          <w:rFonts w:ascii="Times New Roman" w:hAnsi="Times New Roman" w:cs="Times New Roman"/>
          <w:sz w:val="24"/>
          <w:szCs w:val="24"/>
        </w:rPr>
        <w:t>The interface looks like:</w:t>
      </w:r>
    </w:p>
    <w:p w:rsidR="00232DBC" w:rsidRPr="00A81310" w:rsidDel="00F54ACB" w:rsidRDefault="00F54ACB">
      <w:pPr>
        <w:spacing w:after="0" w:line="360" w:lineRule="auto"/>
        <w:jc w:val="center"/>
        <w:rPr>
          <w:del w:id="1350" w:author="Likhita Sanapa Prabhakar" w:date="2017-09-08T03:02:00Z"/>
          <w:rFonts w:ascii="Times New Roman" w:hAnsi="Times New Roman" w:cs="Times New Roman"/>
          <w:color w:val="230DC3"/>
          <w:sz w:val="24"/>
          <w:szCs w:val="24"/>
        </w:rPr>
        <w:pPrChange w:id="1351" w:author="Likhita Sanapa Prabhakar" w:date="2017-09-08T03:03:00Z">
          <w:pPr>
            <w:spacing w:after="0" w:line="360" w:lineRule="auto"/>
            <w:jc w:val="both"/>
          </w:pPr>
        </w:pPrChange>
      </w:pPr>
      <w:moveToRangeStart w:id="1352" w:author="Likhita Sanapa Prabhakar" w:date="2017-09-08T03:02:00Z" w:name="move492603052"/>
      <w:moveTo w:id="1353" w:author="Likhita Sanapa Prabhakar" w:date="2017-09-08T03:02:00Z">
        <w:r>
          <w:rPr>
            <w:rFonts w:ascii="Times New Roman" w:hAnsi="Times New Roman" w:cs="Times New Roman"/>
            <w:b/>
            <w:noProof/>
            <w:color w:val="230DC3"/>
            <w:sz w:val="26"/>
            <w:szCs w:val="26"/>
          </w:rPr>
          <w:drawing>
            <wp:inline distT="0" distB="0" distL="0" distR="0" wp14:anchorId="23157C0B" wp14:editId="0A447E80">
              <wp:extent cx="4425950" cy="34544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2643" cy="3483038"/>
                      </a:xfrm>
                      <a:prstGeom prst="rect">
                        <a:avLst/>
                      </a:prstGeom>
                      <a:noFill/>
                    </pic:spPr>
                  </pic:pic>
                </a:graphicData>
              </a:graphic>
            </wp:inline>
          </w:drawing>
        </w:r>
      </w:moveTo>
      <w:moveToRangeEnd w:id="1352"/>
    </w:p>
    <w:p w:rsidR="00A861A4" w:rsidRDefault="00925F44">
      <w:pPr>
        <w:spacing w:after="0" w:line="360" w:lineRule="auto"/>
        <w:jc w:val="center"/>
        <w:pPrChange w:id="1354" w:author="Likhita Sanapa Prabhakar" w:date="2017-09-08T03:03:00Z">
          <w:pPr>
            <w:keepNext/>
            <w:spacing w:after="0" w:line="360" w:lineRule="auto"/>
          </w:pPr>
        </w:pPrChange>
      </w:pPr>
      <w:moveFromRangeStart w:id="1355" w:author="Likhita Sanapa Prabhakar" w:date="2017-09-08T03:02:00Z" w:name="move492603052"/>
      <w:moveFrom w:id="1356" w:author="Likhita Sanapa Prabhakar" w:date="2017-09-08T03:02:00Z">
        <w:r w:rsidDel="00F54ACB">
          <w:rPr>
            <w:rFonts w:ascii="Times New Roman" w:hAnsi="Times New Roman" w:cs="Times New Roman"/>
            <w:b/>
            <w:noProof/>
            <w:color w:val="230DC3"/>
            <w:sz w:val="26"/>
            <w:szCs w:val="26"/>
          </w:rPr>
          <w:drawing>
            <wp:inline distT="0" distB="0" distL="0" distR="0" wp14:anchorId="6B8F44AE">
              <wp:extent cx="4375150" cy="3334307"/>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5930" cy="3342522"/>
                      </a:xfrm>
                      <a:prstGeom prst="rect">
                        <a:avLst/>
                      </a:prstGeom>
                      <a:noFill/>
                    </pic:spPr>
                  </pic:pic>
                </a:graphicData>
              </a:graphic>
            </wp:inline>
          </w:drawing>
        </w:r>
      </w:moveFrom>
      <w:moveFromRangeEnd w:id="1355"/>
    </w:p>
    <w:p w:rsidR="006458B6" w:rsidRDefault="00A861A4">
      <w:pPr>
        <w:pStyle w:val="Caption"/>
        <w:rPr>
          <w:rFonts w:cs="Times New Roman"/>
          <w:b/>
          <w:color w:val="230DC3"/>
          <w:sz w:val="26"/>
          <w:szCs w:val="26"/>
        </w:rPr>
        <w:pPrChange w:id="1357" w:author="Likhita Sanapa Prabhakar" w:date="2017-09-08T02:16:00Z">
          <w:pPr>
            <w:pStyle w:val="Caption"/>
            <w:jc w:val="left"/>
          </w:pPr>
        </w:pPrChange>
      </w:pPr>
      <w:bookmarkStart w:id="1358" w:name="_Toc492600482"/>
      <w:r>
        <w:t xml:space="preserve">Figure </w:t>
      </w:r>
      <w:fldSimple w:instr=" STYLEREF 1 \s ">
        <w:r w:rsidR="00B433EE">
          <w:rPr>
            <w:noProof/>
          </w:rPr>
          <w:t>2</w:t>
        </w:r>
      </w:fldSimple>
      <w:r w:rsidR="00B433EE">
        <w:noBreakHyphen/>
      </w:r>
      <w:fldSimple w:instr=" SEQ Figure \* ARABIC \s 1 ">
        <w:r w:rsidR="00B433EE">
          <w:rPr>
            <w:noProof/>
          </w:rPr>
          <w:t>67</w:t>
        </w:r>
      </w:fldSimple>
      <w:r>
        <w:t xml:space="preserve">: </w:t>
      </w:r>
      <w:r w:rsidRPr="00B1019A">
        <w:t>Twitter Data on Kibana</w:t>
      </w:r>
      <w:bookmarkEnd w:id="1358"/>
    </w:p>
    <w:p w:rsidR="00C30BCB" w:rsidRPr="005448B7" w:rsidRDefault="00C30BCB">
      <w:pPr>
        <w:spacing w:after="0" w:line="360" w:lineRule="auto"/>
        <w:jc w:val="both"/>
        <w:rPr>
          <w:rFonts w:ascii="Times New Roman" w:hAnsi="Times New Roman" w:cs="Times New Roman"/>
          <w:b/>
          <w:color w:val="230DC3"/>
          <w:sz w:val="26"/>
          <w:szCs w:val="26"/>
        </w:rPr>
        <w:pPrChange w:id="1359" w:author="Likhita Sanapa Prabhakar" w:date="2017-09-08T03:31:00Z">
          <w:pPr>
            <w:spacing w:after="0" w:line="360" w:lineRule="auto"/>
          </w:pPr>
        </w:pPrChange>
      </w:pPr>
      <w:r w:rsidRPr="005448B7">
        <w:rPr>
          <w:rFonts w:ascii="Times New Roman" w:hAnsi="Times New Roman" w:cs="Times New Roman"/>
          <w:sz w:val="24"/>
          <w:szCs w:val="24"/>
        </w:rPr>
        <w:lastRenderedPageBreak/>
        <w:t>This is how we experimented on the Twitter Trend Analyzer to stream real-time data and showcase it in Kibana.</w:t>
      </w:r>
    </w:p>
    <w:p w:rsidR="00B7502A" w:rsidRDefault="00961088" w:rsidP="005B2B34">
      <w:pPr>
        <w:pStyle w:val="Heading2"/>
      </w:pPr>
      <w:bookmarkStart w:id="1360" w:name="_Toc492334920"/>
      <w:bookmarkStart w:id="1361" w:name="_Toc492600399"/>
      <w:r>
        <w:t>Hadoop Ecosystem</w:t>
      </w:r>
      <w:bookmarkEnd w:id="1360"/>
      <w:bookmarkEnd w:id="1361"/>
    </w:p>
    <w:p w:rsidR="00872B5F" w:rsidRPr="00256A7E" w:rsidRDefault="00872B5F" w:rsidP="003550A4">
      <w:pPr>
        <w:spacing w:after="0" w:line="360" w:lineRule="auto"/>
        <w:jc w:val="both"/>
        <w:rPr>
          <w:rFonts w:ascii="Times New Roman" w:hAnsi="Times New Roman" w:cs="Times New Roman"/>
          <w:color w:val="230DC3"/>
          <w:sz w:val="24"/>
          <w:szCs w:val="24"/>
        </w:rPr>
      </w:pPr>
      <w:r w:rsidRPr="00256A7E">
        <w:rPr>
          <w:rFonts w:ascii="Times New Roman" w:hAnsi="Times New Roman" w:cs="Times New Roman"/>
          <w:sz w:val="24"/>
          <w:szCs w:val="24"/>
        </w:rPr>
        <w:t xml:space="preserve">So far, we have seen how to push the data from </w:t>
      </w:r>
      <w:r w:rsidR="00256A7E" w:rsidRPr="00256A7E">
        <w:rPr>
          <w:rFonts w:ascii="Times New Roman" w:hAnsi="Times New Roman" w:cs="Times New Roman"/>
          <w:sz w:val="24"/>
          <w:szCs w:val="24"/>
        </w:rPr>
        <w:t>Elasticsearch</w:t>
      </w:r>
      <w:r w:rsidRPr="00256A7E">
        <w:rPr>
          <w:rFonts w:ascii="Times New Roman" w:hAnsi="Times New Roman" w:cs="Times New Roman"/>
          <w:sz w:val="24"/>
          <w:szCs w:val="24"/>
        </w:rPr>
        <w:t xml:space="preserve"> to HDFS and Vice Versa. Now we completely f</w:t>
      </w:r>
      <w:r w:rsidR="00AD4F12">
        <w:rPr>
          <w:rFonts w:ascii="Times New Roman" w:hAnsi="Times New Roman" w:cs="Times New Roman"/>
          <w:sz w:val="24"/>
          <w:szCs w:val="24"/>
        </w:rPr>
        <w:t xml:space="preserve">ocus on the Hadoop ecosystem </w:t>
      </w:r>
      <w:r w:rsidRPr="00256A7E">
        <w:rPr>
          <w:rFonts w:ascii="Times New Roman" w:hAnsi="Times New Roman" w:cs="Times New Roman"/>
          <w:sz w:val="24"/>
          <w:szCs w:val="24"/>
        </w:rPr>
        <w:t>to experiment how ES-Hadoop integrates with the Hadoop tools. Hadoop ecosystem does an excellent job in making Hadoop easily understandable by various users and by providing multiple Hadoop environments for interfacing such as Pig, Hive, Spark, Cascading and so on.</w:t>
      </w:r>
    </w:p>
    <w:p w:rsidR="00961088" w:rsidRDefault="00961088" w:rsidP="00B66586">
      <w:pPr>
        <w:pStyle w:val="Heading3"/>
      </w:pPr>
      <w:bookmarkStart w:id="1362" w:name="_Toc492334921"/>
      <w:bookmarkStart w:id="1363" w:name="_Toc492600400"/>
      <w:r>
        <w:t>Pig with Elasticsearch</w:t>
      </w:r>
      <w:bookmarkEnd w:id="1362"/>
      <w:bookmarkEnd w:id="1363"/>
    </w:p>
    <w:p w:rsidR="00872B5F" w:rsidRDefault="00863E1C" w:rsidP="00A05465">
      <w:pPr>
        <w:spacing w:after="0" w:line="360" w:lineRule="auto"/>
        <w:jc w:val="both"/>
        <w:rPr>
          <w:rFonts w:ascii="Times New Roman" w:hAnsi="Times New Roman" w:cs="Times New Roman"/>
          <w:sz w:val="24"/>
          <w:szCs w:val="24"/>
        </w:rPr>
      </w:pPr>
      <w:r w:rsidRPr="00D34E11">
        <w:rPr>
          <w:rFonts w:ascii="Times New Roman" w:hAnsi="Times New Roman" w:cs="Times New Roman"/>
          <w:sz w:val="24"/>
          <w:szCs w:val="24"/>
        </w:rPr>
        <w:t xml:space="preserve">Pig is the simple and easiest way to play around with the data without any </w:t>
      </w:r>
      <w:r w:rsidR="00E32FBA" w:rsidRPr="00D34E11">
        <w:rPr>
          <w:rFonts w:ascii="Times New Roman" w:hAnsi="Times New Roman" w:cs="Times New Roman"/>
          <w:sz w:val="24"/>
          <w:szCs w:val="24"/>
        </w:rPr>
        <w:t>complicated programming. Pig uses a textual language known as Pig Latin. Pig is installed, extracted and moved to a directory by following the below commands:</w:t>
      </w:r>
    </w:p>
    <w:p w:rsidR="00CA21E6" w:rsidRDefault="00CA21E6">
      <w:pPr>
        <w:keepNext/>
        <w:spacing w:after="0" w:line="360" w:lineRule="auto"/>
        <w:ind w:firstLine="720"/>
        <w:jc w:val="center"/>
        <w:pPrChange w:id="1364" w:author="Likhita Sanapa Prabhakar" w:date="2017-09-08T03:05:00Z">
          <w:pPr>
            <w:keepNext/>
            <w:spacing w:after="0" w:line="360" w:lineRule="auto"/>
            <w:ind w:firstLine="720"/>
            <w:jc w:val="both"/>
          </w:pPr>
        </w:pPrChange>
      </w:pPr>
      <w:r>
        <w:rPr>
          <w:rFonts w:ascii="Arial" w:hAnsi="Arial" w:cs="Arial"/>
          <w:noProof/>
          <w:sz w:val="20"/>
          <w:szCs w:val="20"/>
        </w:rPr>
        <w:drawing>
          <wp:inline distT="0" distB="0" distL="0" distR="0" wp14:anchorId="5834591B">
            <wp:extent cx="5111750" cy="17907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1750" cy="1790700"/>
                    </a:xfrm>
                    <a:prstGeom prst="rect">
                      <a:avLst/>
                    </a:prstGeom>
                    <a:noFill/>
                  </pic:spPr>
                </pic:pic>
              </a:graphicData>
            </a:graphic>
          </wp:inline>
        </w:drawing>
      </w:r>
    </w:p>
    <w:p w:rsidR="00621F3B" w:rsidRDefault="00CA21E6">
      <w:pPr>
        <w:pStyle w:val="Caption"/>
        <w:rPr>
          <w:rFonts w:ascii="Arial" w:hAnsi="Arial" w:cs="Arial"/>
          <w:szCs w:val="20"/>
        </w:rPr>
        <w:pPrChange w:id="1365" w:author="Likhita Sanapa Prabhakar" w:date="2017-09-08T02:16:00Z">
          <w:pPr>
            <w:pStyle w:val="Caption"/>
            <w:jc w:val="both"/>
          </w:pPr>
        </w:pPrChange>
      </w:pPr>
      <w:bookmarkStart w:id="1366" w:name="_Toc492600483"/>
      <w:r>
        <w:t xml:space="preserve">Figure </w:t>
      </w:r>
      <w:fldSimple w:instr=" STYLEREF 1 \s ">
        <w:r w:rsidR="00B433EE">
          <w:rPr>
            <w:noProof/>
          </w:rPr>
          <w:t>2</w:t>
        </w:r>
      </w:fldSimple>
      <w:r w:rsidR="00B433EE">
        <w:noBreakHyphen/>
      </w:r>
      <w:fldSimple w:instr=" SEQ Figure \* ARABIC \s 1 ">
        <w:r w:rsidR="00B433EE">
          <w:rPr>
            <w:noProof/>
          </w:rPr>
          <w:t>68</w:t>
        </w:r>
      </w:fldSimple>
      <w:r>
        <w:t xml:space="preserve">: </w:t>
      </w:r>
      <w:r w:rsidRPr="00386BE4">
        <w:t>Pig Installation</w:t>
      </w:r>
      <w:bookmarkEnd w:id="1366"/>
    </w:p>
    <w:p w:rsidR="00E32FBA" w:rsidRPr="00621F3B" w:rsidRDefault="00E32FBA" w:rsidP="00621F3B">
      <w:pPr>
        <w:spacing w:after="0" w:line="360" w:lineRule="auto"/>
        <w:ind w:firstLine="720"/>
        <w:jc w:val="both"/>
        <w:rPr>
          <w:rFonts w:ascii="Times New Roman" w:hAnsi="Times New Roman" w:cs="Times New Roman"/>
          <w:b/>
          <w:color w:val="230DC3"/>
          <w:sz w:val="20"/>
          <w:szCs w:val="20"/>
        </w:rPr>
      </w:pPr>
      <w:r w:rsidRPr="00621F3B">
        <w:rPr>
          <w:rFonts w:ascii="Arial" w:hAnsi="Arial" w:cs="Arial"/>
          <w:sz w:val="20"/>
          <w:szCs w:val="20"/>
        </w:rPr>
        <w:t>$ cd /</w:t>
      </w:r>
      <w:proofErr w:type="spellStart"/>
      <w:r w:rsidRPr="00621F3B">
        <w:rPr>
          <w:rFonts w:ascii="Arial" w:hAnsi="Arial" w:cs="Arial"/>
          <w:sz w:val="20"/>
          <w:szCs w:val="20"/>
        </w:rPr>
        <w:t>usr</w:t>
      </w:r>
      <w:proofErr w:type="spellEnd"/>
      <w:r w:rsidRPr="00621F3B">
        <w:rPr>
          <w:rFonts w:ascii="Arial" w:hAnsi="Arial" w:cs="Arial"/>
          <w:sz w:val="20"/>
          <w:szCs w:val="20"/>
        </w:rPr>
        <w:t>/local</w:t>
      </w:r>
    </w:p>
    <w:p w:rsidR="00E32FBA" w:rsidRPr="00621F3B" w:rsidRDefault="00E32FBA" w:rsidP="00621F3B">
      <w:pPr>
        <w:spacing w:after="0" w:line="360" w:lineRule="auto"/>
        <w:ind w:firstLine="720"/>
        <w:jc w:val="both"/>
        <w:rPr>
          <w:rFonts w:ascii="Arial" w:hAnsi="Arial" w:cs="Arial"/>
          <w:sz w:val="20"/>
          <w:szCs w:val="20"/>
        </w:rPr>
      </w:pPr>
      <w:r w:rsidRPr="00621F3B">
        <w:rPr>
          <w:rFonts w:ascii="Arial" w:hAnsi="Arial" w:cs="Arial"/>
          <w:sz w:val="20"/>
          <w:szCs w:val="20"/>
        </w:rPr>
        <w:t xml:space="preserve">$ </w:t>
      </w:r>
      <w:proofErr w:type="spellStart"/>
      <w:r w:rsidRPr="00621F3B">
        <w:rPr>
          <w:rFonts w:ascii="Arial" w:hAnsi="Arial" w:cs="Arial"/>
          <w:sz w:val="20"/>
          <w:szCs w:val="20"/>
        </w:rPr>
        <w:t>sudo</w:t>
      </w:r>
      <w:proofErr w:type="spellEnd"/>
      <w:r w:rsidRPr="00621F3B">
        <w:rPr>
          <w:rFonts w:ascii="Arial" w:hAnsi="Arial" w:cs="Arial"/>
          <w:sz w:val="20"/>
          <w:szCs w:val="20"/>
        </w:rPr>
        <w:t xml:space="preserve"> tar </w:t>
      </w:r>
      <w:proofErr w:type="spellStart"/>
      <w:r w:rsidRPr="00621F3B">
        <w:rPr>
          <w:rFonts w:ascii="Arial" w:hAnsi="Arial" w:cs="Arial"/>
          <w:sz w:val="20"/>
          <w:szCs w:val="20"/>
        </w:rPr>
        <w:t>vxzf</w:t>
      </w:r>
      <w:proofErr w:type="spellEnd"/>
      <w:r w:rsidRPr="00621F3B">
        <w:rPr>
          <w:rFonts w:ascii="Arial" w:hAnsi="Arial" w:cs="Arial"/>
          <w:sz w:val="20"/>
          <w:szCs w:val="20"/>
        </w:rPr>
        <w:t xml:space="preserve"> pig.tar.gz</w:t>
      </w:r>
    </w:p>
    <w:p w:rsidR="00E32FBA" w:rsidRPr="00621F3B" w:rsidRDefault="00E32FBA" w:rsidP="00621F3B">
      <w:pPr>
        <w:spacing w:after="0" w:line="360" w:lineRule="auto"/>
        <w:ind w:firstLine="720"/>
        <w:jc w:val="both"/>
        <w:rPr>
          <w:rFonts w:ascii="Times New Roman" w:hAnsi="Times New Roman" w:cs="Times New Roman"/>
          <w:sz w:val="20"/>
          <w:szCs w:val="20"/>
        </w:rPr>
      </w:pPr>
      <w:r w:rsidRPr="00621F3B">
        <w:rPr>
          <w:rFonts w:ascii="Arial" w:hAnsi="Arial" w:cs="Arial"/>
          <w:sz w:val="20"/>
          <w:szCs w:val="20"/>
        </w:rPr>
        <w:t xml:space="preserve">$ </w:t>
      </w:r>
      <w:proofErr w:type="spellStart"/>
      <w:r w:rsidRPr="00621F3B">
        <w:rPr>
          <w:rFonts w:ascii="Arial" w:hAnsi="Arial" w:cs="Arial"/>
          <w:sz w:val="20"/>
          <w:szCs w:val="20"/>
        </w:rPr>
        <w:t>sudo</w:t>
      </w:r>
      <w:proofErr w:type="spellEnd"/>
      <w:r w:rsidRPr="00621F3B">
        <w:rPr>
          <w:rFonts w:ascii="Arial" w:hAnsi="Arial" w:cs="Arial"/>
          <w:sz w:val="20"/>
          <w:szCs w:val="20"/>
        </w:rPr>
        <w:t xml:space="preserve"> mv pig-0.15.0 pig</w:t>
      </w:r>
    </w:p>
    <w:p w:rsidR="00E32FBA" w:rsidRPr="00D34E11" w:rsidRDefault="00E32FBA" w:rsidP="00B11009">
      <w:pPr>
        <w:spacing w:before="200"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t xml:space="preserve">Next the environment variables are configured in </w:t>
      </w:r>
      <w:proofErr w:type="gramStart"/>
      <w:r w:rsidRPr="00D34E11">
        <w:rPr>
          <w:rFonts w:ascii="Times New Roman" w:hAnsi="Times New Roman" w:cs="Times New Roman"/>
          <w:sz w:val="24"/>
          <w:szCs w:val="24"/>
        </w:rPr>
        <w:t>the .</w:t>
      </w:r>
      <w:proofErr w:type="spellStart"/>
      <w:r w:rsidRPr="00D34E11">
        <w:rPr>
          <w:rFonts w:ascii="Times New Roman" w:hAnsi="Times New Roman" w:cs="Times New Roman"/>
          <w:sz w:val="24"/>
          <w:szCs w:val="24"/>
        </w:rPr>
        <w:t>bashrc</w:t>
      </w:r>
      <w:proofErr w:type="spellEnd"/>
      <w:proofErr w:type="gramEnd"/>
      <w:r w:rsidRPr="00D34E11">
        <w:rPr>
          <w:rFonts w:ascii="Times New Roman" w:hAnsi="Times New Roman" w:cs="Times New Roman"/>
          <w:sz w:val="24"/>
          <w:szCs w:val="24"/>
        </w:rPr>
        <w:t xml:space="preserve"> file.</w:t>
      </w:r>
    </w:p>
    <w:p w:rsidR="00E32FBA" w:rsidRPr="00B11009" w:rsidRDefault="00D34E11" w:rsidP="003550A4">
      <w:pPr>
        <w:spacing w:after="0" w:line="360" w:lineRule="auto"/>
        <w:ind w:firstLine="720"/>
        <w:jc w:val="both"/>
        <w:rPr>
          <w:rFonts w:ascii="Arial" w:hAnsi="Arial" w:cs="Arial"/>
          <w:b/>
          <w:color w:val="230DC3"/>
          <w:sz w:val="20"/>
          <w:szCs w:val="20"/>
        </w:rPr>
      </w:pPr>
      <w:r w:rsidRPr="00B11009">
        <w:rPr>
          <w:rFonts w:ascii="Arial" w:hAnsi="Arial" w:cs="Arial"/>
          <w:sz w:val="20"/>
          <w:szCs w:val="20"/>
        </w:rPr>
        <w:t xml:space="preserve">$ </w:t>
      </w:r>
      <w:r w:rsidR="00E32FBA" w:rsidRPr="00B11009">
        <w:rPr>
          <w:rFonts w:ascii="Arial" w:hAnsi="Arial" w:cs="Arial"/>
          <w:sz w:val="20"/>
          <w:szCs w:val="20"/>
        </w:rPr>
        <w:t>export PIG_HOME=/</w:t>
      </w:r>
      <w:proofErr w:type="spellStart"/>
      <w:r w:rsidR="00E32FBA" w:rsidRPr="00B11009">
        <w:rPr>
          <w:rFonts w:ascii="Arial" w:hAnsi="Arial" w:cs="Arial"/>
          <w:sz w:val="20"/>
          <w:szCs w:val="20"/>
        </w:rPr>
        <w:t>usr</w:t>
      </w:r>
      <w:proofErr w:type="spellEnd"/>
      <w:r w:rsidR="00E32FBA" w:rsidRPr="00B11009">
        <w:rPr>
          <w:rFonts w:ascii="Arial" w:hAnsi="Arial" w:cs="Arial"/>
          <w:sz w:val="20"/>
          <w:szCs w:val="20"/>
        </w:rPr>
        <w:t>/local/pig</w:t>
      </w:r>
    </w:p>
    <w:p w:rsidR="00E32FBA" w:rsidRPr="00B11009" w:rsidRDefault="00D34E11" w:rsidP="003550A4">
      <w:pPr>
        <w:spacing w:after="0" w:line="360" w:lineRule="auto"/>
        <w:ind w:firstLine="720"/>
        <w:jc w:val="both"/>
        <w:rPr>
          <w:rFonts w:ascii="Arial" w:hAnsi="Arial" w:cs="Arial"/>
          <w:color w:val="230DC3"/>
          <w:sz w:val="20"/>
          <w:szCs w:val="20"/>
        </w:rPr>
      </w:pPr>
      <w:r w:rsidRPr="00B11009">
        <w:rPr>
          <w:rFonts w:ascii="Arial" w:hAnsi="Arial" w:cs="Arial"/>
          <w:sz w:val="20"/>
          <w:szCs w:val="20"/>
        </w:rPr>
        <w:t xml:space="preserve">$ </w:t>
      </w:r>
      <w:r w:rsidR="00E32FBA" w:rsidRPr="00B11009">
        <w:rPr>
          <w:rFonts w:ascii="Arial" w:hAnsi="Arial" w:cs="Arial"/>
          <w:sz w:val="20"/>
          <w:szCs w:val="20"/>
        </w:rPr>
        <w:t>export path=$</w:t>
      </w:r>
      <w:proofErr w:type="gramStart"/>
      <w:r w:rsidR="00E32FBA" w:rsidRPr="00B11009">
        <w:rPr>
          <w:rFonts w:ascii="Arial" w:hAnsi="Arial" w:cs="Arial"/>
          <w:sz w:val="20"/>
          <w:szCs w:val="20"/>
        </w:rPr>
        <w:t>PATH:$</w:t>
      </w:r>
      <w:proofErr w:type="gramEnd"/>
      <w:r w:rsidR="00E32FBA" w:rsidRPr="00B11009">
        <w:rPr>
          <w:rFonts w:ascii="Arial" w:hAnsi="Arial" w:cs="Arial"/>
          <w:sz w:val="20"/>
          <w:szCs w:val="20"/>
        </w:rPr>
        <w:t>PIG_HOME/bin</w:t>
      </w:r>
    </w:p>
    <w:p w:rsidR="00E32FBA" w:rsidRPr="00D34E11" w:rsidRDefault="00E32FBA" w:rsidP="00B11009">
      <w:pPr>
        <w:spacing w:before="200"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t>To start the job daemon run the below command.</w:t>
      </w:r>
    </w:p>
    <w:p w:rsidR="00E32FBA" w:rsidRPr="00B11009" w:rsidRDefault="00E32FBA" w:rsidP="003550A4">
      <w:pPr>
        <w:spacing w:after="0" w:line="360" w:lineRule="auto"/>
        <w:ind w:firstLine="720"/>
        <w:jc w:val="both"/>
        <w:rPr>
          <w:rFonts w:ascii="Arial" w:hAnsi="Arial" w:cs="Arial"/>
          <w:sz w:val="20"/>
          <w:szCs w:val="20"/>
        </w:rPr>
      </w:pPr>
      <w:r w:rsidRPr="00B11009">
        <w:rPr>
          <w:rFonts w:ascii="Arial" w:hAnsi="Arial" w:cs="Arial"/>
          <w:sz w:val="20"/>
          <w:szCs w:val="20"/>
        </w:rPr>
        <w:t>$ mr-jobhistory-daemon.sh start history server</w:t>
      </w:r>
    </w:p>
    <w:p w:rsidR="00E32FBA" w:rsidRPr="00D34E11" w:rsidRDefault="00E32FBA" w:rsidP="00E425CD">
      <w:pPr>
        <w:spacing w:before="200"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lastRenderedPageBreak/>
        <w:t>Now, Pig is ready and we get into the Pig console called grunt using the command below:</w:t>
      </w:r>
    </w:p>
    <w:p w:rsidR="00E32FBA" w:rsidRPr="00E425CD" w:rsidRDefault="00E32FBA" w:rsidP="003550A4">
      <w:pPr>
        <w:spacing w:after="0" w:line="360" w:lineRule="auto"/>
        <w:ind w:firstLine="720"/>
        <w:jc w:val="both"/>
        <w:rPr>
          <w:rFonts w:ascii="Arial" w:hAnsi="Arial" w:cs="Arial"/>
          <w:b/>
          <w:color w:val="230DC3"/>
          <w:sz w:val="20"/>
          <w:szCs w:val="20"/>
        </w:rPr>
      </w:pPr>
      <w:r w:rsidRPr="00E425CD">
        <w:rPr>
          <w:rFonts w:ascii="Arial" w:hAnsi="Arial" w:cs="Arial"/>
          <w:sz w:val="20"/>
          <w:szCs w:val="20"/>
        </w:rPr>
        <w:t>$ pig</w:t>
      </w:r>
    </w:p>
    <w:p w:rsidR="00CA21E6" w:rsidRDefault="00CA21E6">
      <w:pPr>
        <w:keepNext/>
        <w:spacing w:line="480" w:lineRule="auto"/>
        <w:jc w:val="center"/>
        <w:pPrChange w:id="1367" w:author="Likhita Sanapa Prabhakar" w:date="2017-09-08T03:05:00Z">
          <w:pPr>
            <w:keepNext/>
            <w:spacing w:line="480" w:lineRule="auto"/>
          </w:pPr>
        </w:pPrChange>
      </w:pPr>
      <w:r>
        <w:rPr>
          <w:rFonts w:ascii="Times New Roman" w:hAnsi="Times New Roman" w:cs="Times New Roman"/>
          <w:b/>
          <w:noProof/>
          <w:color w:val="230DC3"/>
          <w:sz w:val="26"/>
          <w:szCs w:val="26"/>
        </w:rPr>
        <w:drawing>
          <wp:inline distT="0" distB="0" distL="0" distR="0" wp14:anchorId="2EEB0449">
            <wp:extent cx="1914525" cy="34290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14525" cy="342900"/>
                    </a:xfrm>
                    <a:prstGeom prst="rect">
                      <a:avLst/>
                    </a:prstGeom>
                    <a:noFill/>
                  </pic:spPr>
                </pic:pic>
              </a:graphicData>
            </a:graphic>
          </wp:inline>
        </w:drawing>
      </w:r>
    </w:p>
    <w:p w:rsidR="009D4B1A" w:rsidRDefault="00CA21E6">
      <w:pPr>
        <w:pStyle w:val="Caption"/>
        <w:rPr>
          <w:rFonts w:cs="Times New Roman"/>
          <w:b/>
          <w:color w:val="230DC3"/>
          <w:sz w:val="26"/>
          <w:szCs w:val="26"/>
        </w:rPr>
        <w:pPrChange w:id="1368" w:author="Likhita Sanapa Prabhakar" w:date="2017-09-08T02:16:00Z">
          <w:pPr>
            <w:pStyle w:val="Caption"/>
            <w:jc w:val="left"/>
          </w:pPr>
        </w:pPrChange>
      </w:pPr>
      <w:bookmarkStart w:id="1369" w:name="_Toc492600484"/>
      <w:r>
        <w:t xml:space="preserve">Figure </w:t>
      </w:r>
      <w:fldSimple w:instr=" STYLEREF 1 \s ">
        <w:r w:rsidR="00B433EE">
          <w:rPr>
            <w:noProof/>
          </w:rPr>
          <w:t>2</w:t>
        </w:r>
      </w:fldSimple>
      <w:r w:rsidR="00B433EE">
        <w:noBreakHyphen/>
      </w:r>
      <w:fldSimple w:instr=" SEQ Figure \* ARABIC \s 1 ">
        <w:r w:rsidR="00B433EE">
          <w:rPr>
            <w:noProof/>
          </w:rPr>
          <w:t>69</w:t>
        </w:r>
      </w:fldSimple>
      <w:r>
        <w:t xml:space="preserve">: </w:t>
      </w:r>
      <w:r w:rsidRPr="00C40CA8">
        <w:t>Grunt Shell</w:t>
      </w:r>
      <w:bookmarkEnd w:id="1369"/>
    </w:p>
    <w:p w:rsidR="009D4B1A" w:rsidDel="00157076" w:rsidRDefault="009D4B1A" w:rsidP="00670F51">
      <w:pPr>
        <w:spacing w:line="480" w:lineRule="auto"/>
        <w:rPr>
          <w:del w:id="1370" w:author="Likhita Sanapa Prabhakar" w:date="2017-09-08T03:05:00Z"/>
          <w:rFonts w:ascii="Times New Roman" w:hAnsi="Times New Roman" w:cs="Times New Roman"/>
          <w:b/>
          <w:color w:val="230DC3"/>
          <w:sz w:val="26"/>
          <w:szCs w:val="26"/>
        </w:rPr>
      </w:pPr>
    </w:p>
    <w:p w:rsidR="00732FBA" w:rsidRDefault="00730187" w:rsidP="00BF261B">
      <w:pPr>
        <w:spacing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t xml:space="preserve">We must ensure that the ES-Hadoop Jar file is in the Pig </w:t>
      </w:r>
      <w:r w:rsidR="00D34E11" w:rsidRPr="00D34E11">
        <w:rPr>
          <w:rFonts w:ascii="Times New Roman" w:hAnsi="Times New Roman" w:cs="Times New Roman"/>
          <w:sz w:val="24"/>
          <w:szCs w:val="24"/>
        </w:rPr>
        <w:t>class path</w:t>
      </w:r>
      <w:r w:rsidR="00732FBA" w:rsidRPr="00D34E11">
        <w:rPr>
          <w:rFonts w:ascii="Times New Roman" w:hAnsi="Times New Roman" w:cs="Times New Roman"/>
          <w:sz w:val="24"/>
          <w:szCs w:val="24"/>
        </w:rPr>
        <w:t xml:space="preserve">, </w:t>
      </w:r>
      <w:r w:rsidR="00D34E11" w:rsidRPr="00D34E11">
        <w:rPr>
          <w:rFonts w:ascii="Times New Roman" w:hAnsi="Times New Roman" w:cs="Times New Roman"/>
          <w:sz w:val="24"/>
          <w:szCs w:val="24"/>
        </w:rPr>
        <w:t>to</w:t>
      </w:r>
      <w:r w:rsidR="00732FBA" w:rsidRPr="00D34E11">
        <w:rPr>
          <w:rFonts w:ascii="Times New Roman" w:hAnsi="Times New Roman" w:cs="Times New Roman"/>
          <w:sz w:val="24"/>
          <w:szCs w:val="24"/>
        </w:rPr>
        <w:t xml:space="preserve"> use Pig with Elasticsearch. So, we download the Jar file and import it to HDFS. </w:t>
      </w:r>
    </w:p>
    <w:p w:rsidR="00CA21E6" w:rsidRDefault="00CA21E6">
      <w:pPr>
        <w:keepNext/>
        <w:spacing w:after="120" w:line="360" w:lineRule="auto"/>
        <w:jc w:val="center"/>
        <w:pPrChange w:id="1371" w:author="Likhita Sanapa Prabhakar" w:date="2017-09-08T03:06:00Z">
          <w:pPr>
            <w:keepNext/>
            <w:spacing w:after="120" w:line="360" w:lineRule="auto"/>
            <w:jc w:val="both"/>
          </w:pPr>
        </w:pPrChange>
      </w:pPr>
      <w:r>
        <w:rPr>
          <w:rFonts w:ascii="Times New Roman" w:hAnsi="Times New Roman" w:cs="Times New Roman"/>
          <w:noProof/>
          <w:color w:val="230DC3"/>
          <w:sz w:val="24"/>
          <w:szCs w:val="24"/>
        </w:rPr>
        <w:drawing>
          <wp:inline distT="0" distB="0" distL="0" distR="0" wp14:anchorId="7A3E97D6">
            <wp:extent cx="5524500" cy="15557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4500" cy="1555750"/>
                    </a:xfrm>
                    <a:prstGeom prst="rect">
                      <a:avLst/>
                    </a:prstGeom>
                    <a:noFill/>
                  </pic:spPr>
                </pic:pic>
              </a:graphicData>
            </a:graphic>
          </wp:inline>
        </w:drawing>
      </w:r>
    </w:p>
    <w:p w:rsidR="00CA21E6" w:rsidRPr="00D34E11" w:rsidRDefault="00CA21E6">
      <w:pPr>
        <w:pStyle w:val="Caption"/>
        <w:rPr>
          <w:rFonts w:cs="Times New Roman"/>
          <w:color w:val="230DC3"/>
          <w:sz w:val="24"/>
          <w:szCs w:val="24"/>
        </w:rPr>
        <w:pPrChange w:id="1372" w:author="Likhita Sanapa Prabhakar" w:date="2017-09-08T02:16:00Z">
          <w:pPr>
            <w:pStyle w:val="Caption"/>
            <w:jc w:val="both"/>
          </w:pPr>
        </w:pPrChange>
      </w:pPr>
      <w:bookmarkStart w:id="1373" w:name="_Toc492600485"/>
      <w:r>
        <w:t xml:space="preserve">Figure </w:t>
      </w:r>
      <w:fldSimple w:instr=" STYLEREF 1 \s ">
        <w:r w:rsidR="00B433EE">
          <w:rPr>
            <w:noProof/>
          </w:rPr>
          <w:t>2</w:t>
        </w:r>
      </w:fldSimple>
      <w:r w:rsidR="00B433EE">
        <w:noBreakHyphen/>
      </w:r>
      <w:fldSimple w:instr=" SEQ Figure \* ARABIC \s 1 ">
        <w:r w:rsidR="00B433EE">
          <w:rPr>
            <w:noProof/>
          </w:rPr>
          <w:t>70</w:t>
        </w:r>
      </w:fldSimple>
      <w:r>
        <w:t xml:space="preserve">: </w:t>
      </w:r>
      <w:r w:rsidRPr="008A5F70">
        <w:t>Installing ES-Hadoop Jar File</w:t>
      </w:r>
      <w:bookmarkEnd w:id="1373"/>
    </w:p>
    <w:p w:rsidR="00732FBA" w:rsidRPr="00D34E11" w:rsidRDefault="00732FBA" w:rsidP="0098073D">
      <w:pPr>
        <w:spacing w:before="200"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t>Create a directory /opt/lib and move the Jar file to it.</w:t>
      </w:r>
    </w:p>
    <w:p w:rsidR="00036831" w:rsidRPr="00E157A7" w:rsidRDefault="00732FBA" w:rsidP="003550A4">
      <w:pPr>
        <w:spacing w:after="0" w:line="360" w:lineRule="auto"/>
        <w:ind w:firstLine="720"/>
        <w:jc w:val="both"/>
        <w:rPr>
          <w:rFonts w:ascii="Arial" w:hAnsi="Arial" w:cs="Arial"/>
          <w:sz w:val="20"/>
          <w:szCs w:val="20"/>
        </w:rPr>
      </w:pPr>
      <w:r w:rsidRPr="00E157A7">
        <w:rPr>
          <w:rFonts w:ascii="Arial" w:hAnsi="Arial" w:cs="Arial"/>
          <w:sz w:val="20"/>
          <w:szCs w:val="20"/>
        </w:rPr>
        <w:t xml:space="preserve">$ </w:t>
      </w:r>
      <w:proofErr w:type="spellStart"/>
      <w:r w:rsidRPr="00E157A7">
        <w:rPr>
          <w:rFonts w:ascii="Arial" w:hAnsi="Arial" w:cs="Arial"/>
          <w:sz w:val="20"/>
          <w:szCs w:val="20"/>
        </w:rPr>
        <w:t>sudo</w:t>
      </w:r>
      <w:proofErr w:type="spellEnd"/>
      <w:r w:rsidRPr="00E157A7">
        <w:rPr>
          <w:rFonts w:ascii="Arial" w:hAnsi="Arial" w:cs="Arial"/>
          <w:sz w:val="20"/>
          <w:szCs w:val="20"/>
        </w:rPr>
        <w:t xml:space="preserve"> </w:t>
      </w:r>
      <w:proofErr w:type="spellStart"/>
      <w:r w:rsidRPr="00E157A7">
        <w:rPr>
          <w:rFonts w:ascii="Arial" w:hAnsi="Arial" w:cs="Arial"/>
          <w:sz w:val="20"/>
          <w:szCs w:val="20"/>
        </w:rPr>
        <w:t>mkdir</w:t>
      </w:r>
      <w:proofErr w:type="spellEnd"/>
      <w:r w:rsidRPr="00E157A7">
        <w:rPr>
          <w:rFonts w:ascii="Arial" w:hAnsi="Arial" w:cs="Arial"/>
          <w:sz w:val="20"/>
          <w:szCs w:val="20"/>
        </w:rPr>
        <w:t xml:space="preserve"> /opt/lib</w:t>
      </w:r>
    </w:p>
    <w:p w:rsidR="00732FBA" w:rsidRPr="00E157A7" w:rsidRDefault="00732FBA" w:rsidP="003550A4">
      <w:pPr>
        <w:spacing w:after="0" w:line="360" w:lineRule="auto"/>
        <w:ind w:firstLine="720"/>
        <w:jc w:val="both"/>
        <w:rPr>
          <w:rFonts w:ascii="Times New Roman" w:hAnsi="Times New Roman" w:cs="Times New Roman"/>
          <w:sz w:val="20"/>
          <w:szCs w:val="20"/>
        </w:rPr>
      </w:pPr>
      <w:r w:rsidRPr="00E157A7">
        <w:rPr>
          <w:rFonts w:ascii="Arial" w:hAnsi="Arial" w:cs="Arial"/>
          <w:sz w:val="20"/>
          <w:szCs w:val="20"/>
        </w:rPr>
        <w:t xml:space="preserve">$ </w:t>
      </w:r>
      <w:proofErr w:type="spellStart"/>
      <w:r w:rsidRPr="00E157A7">
        <w:rPr>
          <w:rFonts w:ascii="Arial" w:hAnsi="Arial" w:cs="Arial"/>
          <w:sz w:val="20"/>
          <w:szCs w:val="20"/>
        </w:rPr>
        <w:t>sudo</w:t>
      </w:r>
      <w:proofErr w:type="spellEnd"/>
      <w:r w:rsidRPr="00E157A7">
        <w:rPr>
          <w:rFonts w:ascii="Arial" w:hAnsi="Arial" w:cs="Arial"/>
          <w:sz w:val="20"/>
          <w:szCs w:val="20"/>
        </w:rPr>
        <w:t xml:space="preserve"> mv elasticsearch-hadoop-2.1.1.jar /opt/lib</w:t>
      </w:r>
    </w:p>
    <w:p w:rsidR="00732FBA" w:rsidRPr="00D34E11" w:rsidRDefault="00732FBA" w:rsidP="00734E69">
      <w:pPr>
        <w:spacing w:before="200" w:after="120" w:line="360" w:lineRule="auto"/>
        <w:jc w:val="both"/>
        <w:rPr>
          <w:rFonts w:ascii="Times New Roman" w:hAnsi="Times New Roman" w:cs="Times New Roman"/>
          <w:sz w:val="24"/>
          <w:szCs w:val="24"/>
        </w:rPr>
      </w:pPr>
      <w:r w:rsidRPr="00D34E11">
        <w:rPr>
          <w:rFonts w:ascii="Times New Roman" w:hAnsi="Times New Roman" w:cs="Times New Roman"/>
          <w:sz w:val="24"/>
          <w:szCs w:val="24"/>
        </w:rPr>
        <w:t>Then we import the Jar to HDFS:</w:t>
      </w:r>
    </w:p>
    <w:p w:rsidR="00732FBA" w:rsidRPr="00734E69" w:rsidRDefault="00732FBA" w:rsidP="003550A4">
      <w:pPr>
        <w:spacing w:after="0" w:line="360" w:lineRule="auto"/>
        <w:ind w:firstLine="720"/>
        <w:jc w:val="both"/>
        <w:rPr>
          <w:rFonts w:ascii="Arial" w:hAnsi="Arial" w:cs="Arial"/>
          <w:sz w:val="20"/>
          <w:szCs w:val="20"/>
        </w:rPr>
      </w:pPr>
      <w:r w:rsidRPr="00734E69">
        <w:rPr>
          <w:rFonts w:ascii="Arial" w:hAnsi="Arial" w:cs="Arial"/>
          <w:sz w:val="20"/>
          <w:szCs w:val="20"/>
        </w:rPr>
        <w:t xml:space="preserve">$ </w:t>
      </w:r>
      <w:proofErr w:type="spellStart"/>
      <w:r w:rsidRPr="00734E69">
        <w:rPr>
          <w:rFonts w:ascii="Arial" w:hAnsi="Arial" w:cs="Arial"/>
          <w:sz w:val="20"/>
          <w:szCs w:val="20"/>
        </w:rPr>
        <w:t>hadoop</w:t>
      </w:r>
      <w:proofErr w:type="spellEnd"/>
      <w:r w:rsidRPr="00734E69">
        <w:rPr>
          <w:rFonts w:ascii="Arial" w:hAnsi="Arial" w:cs="Arial"/>
          <w:sz w:val="20"/>
          <w:szCs w:val="20"/>
        </w:rPr>
        <w:t xml:space="preserve"> fs -</w:t>
      </w:r>
      <w:proofErr w:type="spellStart"/>
      <w:r w:rsidRPr="00734E69">
        <w:rPr>
          <w:rFonts w:ascii="Arial" w:hAnsi="Arial" w:cs="Arial"/>
          <w:sz w:val="20"/>
          <w:szCs w:val="20"/>
        </w:rPr>
        <w:t>mkdir</w:t>
      </w:r>
      <w:proofErr w:type="spellEnd"/>
      <w:r w:rsidRPr="00734E69">
        <w:rPr>
          <w:rFonts w:ascii="Arial" w:hAnsi="Arial" w:cs="Arial"/>
          <w:sz w:val="20"/>
          <w:szCs w:val="20"/>
        </w:rPr>
        <w:t xml:space="preserve"> /lib</w:t>
      </w:r>
    </w:p>
    <w:p w:rsidR="00732FBA" w:rsidRPr="00734E69" w:rsidRDefault="009D4B1A" w:rsidP="003550A4">
      <w:pPr>
        <w:spacing w:after="0" w:line="360" w:lineRule="auto"/>
        <w:ind w:left="720"/>
        <w:jc w:val="both"/>
        <w:rPr>
          <w:rFonts w:ascii="Arial" w:hAnsi="Arial" w:cs="Arial"/>
          <w:sz w:val="20"/>
          <w:szCs w:val="20"/>
        </w:rPr>
      </w:pPr>
      <w:r w:rsidRPr="00734E69">
        <w:rPr>
          <w:rFonts w:ascii="Arial" w:hAnsi="Arial" w:cs="Arial"/>
          <w:sz w:val="20"/>
          <w:szCs w:val="20"/>
        </w:rPr>
        <w:t xml:space="preserve">$ </w:t>
      </w:r>
      <w:proofErr w:type="spellStart"/>
      <w:r w:rsidRPr="00734E69">
        <w:rPr>
          <w:rFonts w:ascii="Arial" w:hAnsi="Arial" w:cs="Arial"/>
          <w:sz w:val="20"/>
          <w:szCs w:val="20"/>
        </w:rPr>
        <w:t>h</w:t>
      </w:r>
      <w:r w:rsidR="00732FBA" w:rsidRPr="00734E69">
        <w:rPr>
          <w:rFonts w:ascii="Arial" w:hAnsi="Arial" w:cs="Arial"/>
          <w:sz w:val="20"/>
          <w:szCs w:val="20"/>
        </w:rPr>
        <w:t>adoop</w:t>
      </w:r>
      <w:proofErr w:type="spellEnd"/>
      <w:r w:rsidR="00732FBA" w:rsidRPr="00734E69">
        <w:rPr>
          <w:rFonts w:ascii="Arial" w:hAnsi="Arial" w:cs="Arial"/>
          <w:sz w:val="20"/>
          <w:szCs w:val="20"/>
        </w:rPr>
        <w:t xml:space="preserve"> fs -put opt/lib/elasticsearch-hadoop-2.1.1.jar /lib/elasticsearch-hadoop-2.1.1.jar</w:t>
      </w:r>
    </w:p>
    <w:p w:rsidR="00732FBA" w:rsidRPr="00D34E11" w:rsidRDefault="00142D4D" w:rsidP="00142D4D">
      <w:pPr>
        <w:spacing w:before="200" w:after="120" w:line="360" w:lineRule="auto"/>
        <w:jc w:val="both"/>
        <w:rPr>
          <w:rFonts w:ascii="Times New Roman" w:hAnsi="Times New Roman" w:cs="Times New Roman"/>
          <w:sz w:val="24"/>
          <w:szCs w:val="24"/>
        </w:rPr>
      </w:pPr>
      <w:r>
        <w:rPr>
          <w:rFonts w:ascii="Times New Roman" w:hAnsi="Times New Roman" w:cs="Times New Roman"/>
          <w:sz w:val="24"/>
          <w:szCs w:val="24"/>
        </w:rPr>
        <w:t>We take</w:t>
      </w:r>
      <w:r w:rsidR="00732FBA" w:rsidRPr="00D34E11">
        <w:rPr>
          <w:rFonts w:ascii="Times New Roman" w:hAnsi="Times New Roman" w:cs="Times New Roman"/>
          <w:sz w:val="24"/>
          <w:szCs w:val="24"/>
        </w:rPr>
        <w:t xml:space="preserve"> </w:t>
      </w:r>
      <w:r w:rsidR="00187666" w:rsidRPr="00D34E11">
        <w:rPr>
          <w:rFonts w:ascii="Times New Roman" w:hAnsi="Times New Roman" w:cs="Times New Roman"/>
          <w:sz w:val="24"/>
          <w:szCs w:val="24"/>
        </w:rPr>
        <w:t>a sample dataset crime</w:t>
      </w:r>
      <w:r>
        <w:rPr>
          <w:rFonts w:ascii="Times New Roman" w:hAnsi="Times New Roman" w:cs="Times New Roman"/>
          <w:sz w:val="24"/>
          <w:szCs w:val="24"/>
        </w:rPr>
        <w:t>, generate</w:t>
      </w:r>
      <w:r w:rsidR="00732FBA" w:rsidRPr="00D34E11">
        <w:rPr>
          <w:rFonts w:ascii="Times New Roman" w:hAnsi="Times New Roman" w:cs="Times New Roman"/>
          <w:sz w:val="24"/>
          <w:szCs w:val="24"/>
        </w:rPr>
        <w:t xml:space="preserve"> a Jar file, r</w:t>
      </w:r>
      <w:r>
        <w:rPr>
          <w:rFonts w:ascii="Times New Roman" w:hAnsi="Times New Roman" w:cs="Times New Roman"/>
          <w:sz w:val="24"/>
          <w:szCs w:val="24"/>
        </w:rPr>
        <w:t>un</w:t>
      </w:r>
      <w:r w:rsidR="00732FBA" w:rsidRPr="00D34E11">
        <w:rPr>
          <w:rFonts w:ascii="Times New Roman" w:hAnsi="Times New Roman" w:cs="Times New Roman"/>
          <w:sz w:val="24"/>
          <w:szCs w:val="24"/>
        </w:rPr>
        <w:t xml:space="preserve"> the file and import the data to HDFS:</w:t>
      </w:r>
    </w:p>
    <w:p w:rsidR="00732FBA" w:rsidRPr="00142D4D" w:rsidRDefault="009D4B1A" w:rsidP="003550A4">
      <w:pPr>
        <w:spacing w:after="0" w:line="360" w:lineRule="auto"/>
        <w:ind w:firstLine="720"/>
        <w:jc w:val="both"/>
        <w:rPr>
          <w:rFonts w:ascii="Arial" w:hAnsi="Arial" w:cs="Arial"/>
          <w:sz w:val="20"/>
          <w:szCs w:val="20"/>
        </w:rPr>
      </w:pPr>
      <w:r w:rsidRPr="00142D4D">
        <w:rPr>
          <w:rFonts w:ascii="Arial" w:hAnsi="Arial" w:cs="Arial"/>
          <w:sz w:val="20"/>
          <w:szCs w:val="20"/>
        </w:rPr>
        <w:t xml:space="preserve">$ </w:t>
      </w:r>
      <w:proofErr w:type="spellStart"/>
      <w:r w:rsidRPr="00142D4D">
        <w:rPr>
          <w:rFonts w:ascii="Arial" w:hAnsi="Arial" w:cs="Arial"/>
          <w:sz w:val="20"/>
          <w:szCs w:val="20"/>
        </w:rPr>
        <w:t>h</w:t>
      </w:r>
      <w:r w:rsidR="00732FBA" w:rsidRPr="00142D4D">
        <w:rPr>
          <w:rFonts w:ascii="Arial" w:hAnsi="Arial" w:cs="Arial"/>
          <w:sz w:val="20"/>
          <w:szCs w:val="20"/>
        </w:rPr>
        <w:t>adoop</w:t>
      </w:r>
      <w:proofErr w:type="spellEnd"/>
      <w:r w:rsidR="00732FBA" w:rsidRPr="00142D4D">
        <w:rPr>
          <w:rFonts w:ascii="Arial" w:hAnsi="Arial" w:cs="Arial"/>
          <w:sz w:val="20"/>
          <w:szCs w:val="20"/>
        </w:rPr>
        <w:t xml:space="preserve"> fs -put crimes_dataset.csv /lib/crimes_dataset.csv</w:t>
      </w:r>
    </w:p>
    <w:p w:rsidR="00187666" w:rsidRPr="00D34E11" w:rsidRDefault="00187666" w:rsidP="00142D4D">
      <w:pPr>
        <w:spacing w:before="200" w:after="120" w:line="360" w:lineRule="auto"/>
        <w:jc w:val="both"/>
        <w:rPr>
          <w:rFonts w:ascii="Times New Roman" w:hAnsi="Times New Roman" w:cs="Times New Roman"/>
          <w:b/>
          <w:color w:val="230DC3"/>
          <w:sz w:val="24"/>
          <w:szCs w:val="24"/>
        </w:rPr>
      </w:pPr>
      <w:r w:rsidRPr="00D34E11">
        <w:rPr>
          <w:rFonts w:ascii="Times New Roman" w:hAnsi="Times New Roman" w:cs="Times New Roman"/>
          <w:sz w:val="24"/>
          <w:szCs w:val="24"/>
        </w:rPr>
        <w:t>To import th</w:t>
      </w:r>
      <w:r w:rsidR="00142D4D">
        <w:rPr>
          <w:rFonts w:ascii="Times New Roman" w:hAnsi="Times New Roman" w:cs="Times New Roman"/>
          <w:sz w:val="24"/>
          <w:szCs w:val="24"/>
        </w:rPr>
        <w:t>is data to Elasticsearch we use</w:t>
      </w:r>
      <w:r w:rsidRPr="00D34E11">
        <w:rPr>
          <w:rFonts w:ascii="Times New Roman" w:hAnsi="Times New Roman" w:cs="Times New Roman"/>
          <w:sz w:val="24"/>
          <w:szCs w:val="24"/>
        </w:rPr>
        <w:t xml:space="preserve"> a</w:t>
      </w:r>
      <w:r w:rsidR="00142D4D">
        <w:rPr>
          <w:rFonts w:ascii="Times New Roman" w:hAnsi="Times New Roman" w:cs="Times New Roman"/>
          <w:sz w:val="24"/>
          <w:szCs w:val="24"/>
        </w:rPr>
        <w:t>n</w:t>
      </w:r>
      <w:r w:rsidRPr="00D34E11">
        <w:rPr>
          <w:rFonts w:ascii="Times New Roman" w:hAnsi="Times New Roman" w:cs="Times New Roman"/>
          <w:sz w:val="24"/>
          <w:szCs w:val="24"/>
        </w:rPr>
        <w:t xml:space="preserve"> </w:t>
      </w:r>
      <w:proofErr w:type="spellStart"/>
      <w:r w:rsidRPr="00D34E11">
        <w:rPr>
          <w:rFonts w:ascii="Times New Roman" w:hAnsi="Times New Roman" w:cs="Times New Roman"/>
          <w:sz w:val="24"/>
          <w:szCs w:val="24"/>
        </w:rPr>
        <w:t>EsStorage</w:t>
      </w:r>
      <w:proofErr w:type="spellEnd"/>
      <w:r w:rsidRPr="00D34E11">
        <w:rPr>
          <w:rFonts w:ascii="Times New Roman" w:hAnsi="Times New Roman" w:cs="Times New Roman"/>
          <w:sz w:val="24"/>
          <w:szCs w:val="24"/>
        </w:rPr>
        <w:t xml:space="preserve"> class that Pig Storage provides. This class needs to be registered with the ES-Hadoop Jar which is done as:</w:t>
      </w:r>
    </w:p>
    <w:p w:rsidR="00187666" w:rsidRPr="00142D4D" w:rsidRDefault="00E9171E" w:rsidP="003550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475"/>
        <w:jc w:val="both"/>
        <w:rPr>
          <w:rFonts w:ascii="Arial" w:eastAsia="Times New Roman" w:hAnsi="Arial" w:cs="Arial"/>
          <w:color w:val="0000FF"/>
          <w:sz w:val="20"/>
          <w:szCs w:val="20"/>
        </w:rPr>
      </w:pPr>
      <w:r>
        <w:rPr>
          <w:rFonts w:ascii="Arial" w:eastAsia="Times New Roman" w:hAnsi="Arial" w:cs="Arial"/>
          <w:bCs/>
          <w:sz w:val="24"/>
          <w:szCs w:val="24"/>
        </w:rPr>
        <w:tab/>
      </w:r>
      <w:r w:rsidR="00187666" w:rsidRPr="00142D4D">
        <w:rPr>
          <w:rFonts w:ascii="Arial" w:eastAsia="Times New Roman" w:hAnsi="Arial" w:cs="Arial"/>
          <w:bCs/>
          <w:sz w:val="20"/>
          <w:szCs w:val="20"/>
        </w:rPr>
        <w:t>grunt&gt; REG</w:t>
      </w:r>
      <w:r w:rsidRPr="00142D4D">
        <w:rPr>
          <w:rFonts w:ascii="Arial" w:eastAsia="Times New Roman" w:hAnsi="Arial" w:cs="Arial"/>
          <w:bCs/>
          <w:sz w:val="20"/>
          <w:szCs w:val="20"/>
        </w:rPr>
        <w:t>ISTER hdfs://localhost:9000/lib/elasticsearch</w:t>
      </w:r>
      <w:r w:rsidR="00187666" w:rsidRPr="00142D4D">
        <w:rPr>
          <w:rFonts w:ascii="Arial" w:eastAsia="Times New Roman" w:hAnsi="Arial" w:cs="Arial"/>
          <w:bCs/>
          <w:sz w:val="20"/>
          <w:szCs w:val="20"/>
        </w:rPr>
        <w:t>-</w:t>
      </w:r>
      <w:r w:rsidRPr="00142D4D">
        <w:rPr>
          <w:rFonts w:ascii="Arial" w:eastAsia="Times New Roman" w:hAnsi="Arial" w:cs="Arial"/>
          <w:bCs/>
          <w:sz w:val="20"/>
          <w:szCs w:val="20"/>
        </w:rPr>
        <w:t>hadoop-2.1.1.jar;</w:t>
      </w:r>
    </w:p>
    <w:p w:rsidR="00157076" w:rsidRDefault="00152B32" w:rsidP="00142D4D">
      <w:pPr>
        <w:spacing w:before="200" w:after="120" w:line="360" w:lineRule="auto"/>
        <w:jc w:val="both"/>
        <w:rPr>
          <w:ins w:id="1374" w:author="Likhita Sanapa Prabhakar" w:date="2017-09-08T03:06:00Z"/>
          <w:rFonts w:ascii="Times New Roman" w:hAnsi="Times New Roman" w:cs="Times New Roman"/>
          <w:sz w:val="24"/>
          <w:szCs w:val="24"/>
        </w:rPr>
      </w:pPr>
      <w:r w:rsidRPr="00E9171E">
        <w:rPr>
          <w:rFonts w:ascii="Times New Roman" w:hAnsi="Times New Roman" w:cs="Times New Roman"/>
          <w:sz w:val="24"/>
          <w:szCs w:val="24"/>
        </w:rPr>
        <w:t xml:space="preserve">Now, we load the CSV data as a relation from grunt. </w:t>
      </w:r>
    </w:p>
    <w:p w:rsidR="00187666" w:rsidRPr="00E9171E" w:rsidRDefault="00152B32" w:rsidP="00142D4D">
      <w:pPr>
        <w:spacing w:before="200" w:after="120" w:line="360" w:lineRule="auto"/>
        <w:jc w:val="both"/>
        <w:rPr>
          <w:rFonts w:ascii="Times New Roman" w:hAnsi="Times New Roman" w:cs="Times New Roman"/>
          <w:sz w:val="24"/>
          <w:szCs w:val="24"/>
        </w:rPr>
      </w:pPr>
      <w:r w:rsidRPr="00E9171E">
        <w:rPr>
          <w:rFonts w:ascii="Times New Roman" w:hAnsi="Times New Roman" w:cs="Times New Roman"/>
          <w:sz w:val="24"/>
          <w:szCs w:val="24"/>
        </w:rPr>
        <w:lastRenderedPageBreak/>
        <w:t>This command reads the complete data and maps each token with its respective field mentioned in the command.</w:t>
      </w:r>
    </w:p>
    <w:p w:rsidR="004C13B1" w:rsidRPr="00B40E81" w:rsidRDefault="004C13B1" w:rsidP="003550A4">
      <w:pPr>
        <w:pStyle w:val="HTMLPreformatted"/>
        <w:shd w:val="clear" w:color="auto" w:fill="FFFFFF"/>
        <w:spacing w:line="360" w:lineRule="auto"/>
        <w:ind w:left="720" w:right="475"/>
        <w:jc w:val="both"/>
        <w:rPr>
          <w:rFonts w:ascii="Arial" w:hAnsi="Arial" w:cs="Arial"/>
          <w:b/>
          <w:color w:val="0000FF"/>
        </w:rPr>
      </w:pPr>
      <w:r w:rsidRPr="00B40E81">
        <w:rPr>
          <w:rStyle w:val="Strong"/>
          <w:rFonts w:ascii="Arial" w:hAnsi="Arial" w:cs="Arial"/>
          <w:b w:val="0"/>
        </w:rPr>
        <w:t>grunt&gt; SOURCE = load '</w:t>
      </w:r>
      <w:r w:rsidR="00E9171E" w:rsidRPr="00B40E81">
        <w:rPr>
          <w:rStyle w:val="Strong"/>
          <w:rFonts w:ascii="Arial" w:hAnsi="Arial" w:cs="Arial"/>
          <w:b w:val="0"/>
        </w:rPr>
        <w:t xml:space="preserve">/ch07/crimes_dataset.csv' using </w:t>
      </w:r>
      <w:proofErr w:type="spellStart"/>
      <w:proofErr w:type="gramStart"/>
      <w:r w:rsidRPr="00B40E81">
        <w:rPr>
          <w:rStyle w:val="Strong"/>
          <w:rFonts w:ascii="Arial" w:hAnsi="Arial" w:cs="Arial"/>
          <w:b w:val="0"/>
        </w:rPr>
        <w:t>PigStorage</w:t>
      </w:r>
      <w:proofErr w:type="spellEnd"/>
      <w:r w:rsidRPr="00B40E81">
        <w:rPr>
          <w:rStyle w:val="Strong"/>
          <w:rFonts w:ascii="Arial" w:hAnsi="Arial" w:cs="Arial"/>
          <w:b w:val="0"/>
        </w:rPr>
        <w:t>(</w:t>
      </w:r>
      <w:proofErr w:type="gramEnd"/>
      <w:r w:rsidRPr="00B40E81">
        <w:rPr>
          <w:rStyle w:val="Strong"/>
          <w:rFonts w:ascii="Arial" w:hAnsi="Arial" w:cs="Arial"/>
          <w:b w:val="0"/>
        </w:rPr>
        <w:t xml:space="preserve">',') as </w:t>
      </w:r>
      <w:r w:rsidR="00E9171E" w:rsidRPr="00B40E81">
        <w:rPr>
          <w:rStyle w:val="Strong"/>
          <w:rFonts w:ascii="Arial" w:hAnsi="Arial" w:cs="Arial"/>
          <w:b w:val="0"/>
        </w:rPr>
        <w:t xml:space="preserve">  </w:t>
      </w:r>
      <w:r w:rsidRPr="00B40E81">
        <w:rPr>
          <w:rStyle w:val="Strong"/>
          <w:rFonts w:ascii="Arial" w:hAnsi="Arial" w:cs="Arial"/>
          <w:b w:val="0"/>
        </w:rPr>
        <w:t>(</w:t>
      </w:r>
      <w:proofErr w:type="spellStart"/>
      <w:r w:rsidRPr="00B40E81">
        <w:rPr>
          <w:rStyle w:val="Strong"/>
          <w:rFonts w:ascii="Arial" w:hAnsi="Arial" w:cs="Arial"/>
          <w:b w:val="0"/>
        </w:rPr>
        <w:t>id:chararray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caseNumber:chararray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date:datetime</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block:chararray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iucr:chararray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primaryType:chararray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description:chararray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location:chararray</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arrest:boolean</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domestic:boolean</w:t>
      </w:r>
      <w:proofErr w:type="spellEnd"/>
      <w:r w:rsidRPr="00B40E81">
        <w:rPr>
          <w:rStyle w:val="Strong"/>
          <w:rFonts w:ascii="Arial" w:hAnsi="Arial" w:cs="Arial"/>
          <w:b w:val="0"/>
        </w:rPr>
        <w:t xml:space="preserve">, </w:t>
      </w:r>
      <w:proofErr w:type="spellStart"/>
      <w:r w:rsidRPr="00B40E81">
        <w:rPr>
          <w:rStyle w:val="Strong"/>
          <w:rFonts w:ascii="Arial" w:hAnsi="Arial" w:cs="Arial"/>
          <w:b w:val="0"/>
        </w:rPr>
        <w:t>lat:double,lon:double</w:t>
      </w:r>
      <w:proofErr w:type="spellEnd"/>
      <w:r w:rsidRPr="00B40E81">
        <w:rPr>
          <w:rStyle w:val="Strong"/>
          <w:rFonts w:ascii="Arial" w:hAnsi="Arial" w:cs="Arial"/>
          <w:b w:val="0"/>
        </w:rPr>
        <w:t>);</w:t>
      </w:r>
    </w:p>
    <w:p w:rsidR="00E9171E" w:rsidRPr="00E9171E" w:rsidRDefault="00152B32" w:rsidP="00B40E81">
      <w:pPr>
        <w:spacing w:before="200" w:after="120" w:line="360" w:lineRule="auto"/>
        <w:jc w:val="both"/>
        <w:rPr>
          <w:rFonts w:ascii="Times New Roman" w:hAnsi="Times New Roman" w:cs="Times New Roman"/>
          <w:sz w:val="24"/>
          <w:szCs w:val="24"/>
        </w:rPr>
      </w:pPr>
      <w:r w:rsidRPr="00E9171E">
        <w:rPr>
          <w:rFonts w:ascii="Times New Roman" w:hAnsi="Times New Roman" w:cs="Times New Roman"/>
          <w:sz w:val="24"/>
          <w:szCs w:val="24"/>
        </w:rPr>
        <w:t>The target Pig relation is generated that matches the targ</w:t>
      </w:r>
      <w:r w:rsidR="00E9171E" w:rsidRPr="00E9171E">
        <w:rPr>
          <w:rFonts w:ascii="Times New Roman" w:hAnsi="Times New Roman" w:cs="Times New Roman"/>
          <w:sz w:val="24"/>
          <w:szCs w:val="24"/>
        </w:rPr>
        <w:t>et Elasticsearch index closely.</w:t>
      </w:r>
    </w:p>
    <w:p w:rsidR="00152B32" w:rsidRPr="00B40E81" w:rsidRDefault="00152B32" w:rsidP="003550A4">
      <w:pPr>
        <w:spacing w:after="0" w:line="360" w:lineRule="auto"/>
        <w:ind w:left="720"/>
        <w:jc w:val="both"/>
        <w:rPr>
          <w:rFonts w:ascii="Arial" w:hAnsi="Arial" w:cs="Arial"/>
          <w:b/>
          <w:sz w:val="20"/>
          <w:szCs w:val="20"/>
        </w:rPr>
      </w:pPr>
      <w:r w:rsidRPr="00B40E81">
        <w:rPr>
          <w:rStyle w:val="Strong"/>
          <w:rFonts w:ascii="Arial" w:hAnsi="Arial" w:cs="Arial"/>
          <w:b w:val="0"/>
          <w:sz w:val="20"/>
          <w:szCs w:val="20"/>
        </w:rPr>
        <w:t xml:space="preserve">grunt&gt; TARGET = </w:t>
      </w:r>
      <w:proofErr w:type="spellStart"/>
      <w:r w:rsidRPr="00B40E81">
        <w:rPr>
          <w:rStyle w:val="Strong"/>
          <w:rFonts w:ascii="Arial" w:hAnsi="Arial" w:cs="Arial"/>
          <w:b w:val="0"/>
          <w:sz w:val="20"/>
          <w:szCs w:val="20"/>
        </w:rPr>
        <w:t>foreach</w:t>
      </w:r>
      <w:proofErr w:type="spellEnd"/>
      <w:r w:rsidRPr="00B40E81">
        <w:rPr>
          <w:rStyle w:val="Strong"/>
          <w:rFonts w:ascii="Arial" w:hAnsi="Arial" w:cs="Arial"/>
          <w:b w:val="0"/>
          <w:sz w:val="20"/>
          <w:szCs w:val="20"/>
        </w:rPr>
        <w:t xml:space="preserve"> SOURCE generate id, </w:t>
      </w:r>
      <w:proofErr w:type="spellStart"/>
      <w:r w:rsidRPr="00B40E81">
        <w:rPr>
          <w:rStyle w:val="Strong"/>
          <w:rFonts w:ascii="Arial" w:hAnsi="Arial" w:cs="Arial"/>
          <w:b w:val="0"/>
          <w:sz w:val="20"/>
          <w:szCs w:val="20"/>
        </w:rPr>
        <w:t>caseNumber</w:t>
      </w:r>
      <w:proofErr w:type="spellEnd"/>
      <w:r w:rsidRPr="00B40E81">
        <w:rPr>
          <w:rStyle w:val="Strong"/>
          <w:rFonts w:ascii="Arial" w:hAnsi="Arial" w:cs="Arial"/>
          <w:b w:val="0"/>
          <w:sz w:val="20"/>
          <w:szCs w:val="20"/>
        </w:rPr>
        <w:t xml:space="preserve">, date, block, </w:t>
      </w:r>
      <w:proofErr w:type="spellStart"/>
      <w:r w:rsidRPr="00B40E81">
        <w:rPr>
          <w:rStyle w:val="Strong"/>
          <w:rFonts w:ascii="Arial" w:hAnsi="Arial" w:cs="Arial"/>
          <w:b w:val="0"/>
          <w:sz w:val="20"/>
          <w:szCs w:val="20"/>
        </w:rPr>
        <w:t>iucr</w:t>
      </w:r>
      <w:proofErr w:type="spellEnd"/>
      <w:r w:rsidRPr="00B40E81">
        <w:rPr>
          <w:rStyle w:val="Strong"/>
          <w:rFonts w:ascii="Arial" w:hAnsi="Arial" w:cs="Arial"/>
          <w:b w:val="0"/>
          <w:sz w:val="20"/>
          <w:szCs w:val="20"/>
        </w:rPr>
        <w:t xml:space="preserve">, </w:t>
      </w:r>
      <w:proofErr w:type="spellStart"/>
      <w:r w:rsidRPr="00B40E81">
        <w:rPr>
          <w:rStyle w:val="Strong"/>
          <w:rFonts w:ascii="Arial" w:hAnsi="Arial" w:cs="Arial"/>
          <w:b w:val="0"/>
          <w:sz w:val="20"/>
          <w:szCs w:val="20"/>
        </w:rPr>
        <w:t>primaryType</w:t>
      </w:r>
      <w:proofErr w:type="spellEnd"/>
      <w:r w:rsidRPr="00B40E81">
        <w:rPr>
          <w:rStyle w:val="Strong"/>
          <w:rFonts w:ascii="Arial" w:hAnsi="Arial" w:cs="Arial"/>
          <w:b w:val="0"/>
          <w:sz w:val="20"/>
          <w:szCs w:val="20"/>
        </w:rPr>
        <w:t xml:space="preserve">, description, location, arrest, domestic, </w:t>
      </w:r>
      <w:proofErr w:type="gramStart"/>
      <w:r w:rsidRPr="00B40E81">
        <w:rPr>
          <w:rStyle w:val="Strong"/>
          <w:rFonts w:ascii="Arial" w:hAnsi="Arial" w:cs="Arial"/>
          <w:b w:val="0"/>
          <w:sz w:val="20"/>
          <w:szCs w:val="20"/>
        </w:rPr>
        <w:t>TOTUPLE(</w:t>
      </w:r>
      <w:proofErr w:type="spellStart"/>
      <w:proofErr w:type="gramEnd"/>
      <w:r w:rsidRPr="00B40E81">
        <w:rPr>
          <w:rStyle w:val="Strong"/>
          <w:rFonts w:ascii="Arial" w:hAnsi="Arial" w:cs="Arial"/>
          <w:b w:val="0"/>
          <w:sz w:val="20"/>
          <w:szCs w:val="20"/>
        </w:rPr>
        <w:t>lon</w:t>
      </w:r>
      <w:proofErr w:type="spellEnd"/>
      <w:r w:rsidRPr="00B40E81">
        <w:rPr>
          <w:rStyle w:val="Strong"/>
          <w:rFonts w:ascii="Arial" w:hAnsi="Arial" w:cs="Arial"/>
          <w:b w:val="0"/>
          <w:sz w:val="20"/>
          <w:szCs w:val="20"/>
        </w:rPr>
        <w:t xml:space="preserve">, </w:t>
      </w:r>
      <w:proofErr w:type="spellStart"/>
      <w:r w:rsidRPr="00B40E81">
        <w:rPr>
          <w:rStyle w:val="Strong"/>
          <w:rFonts w:ascii="Arial" w:hAnsi="Arial" w:cs="Arial"/>
          <w:b w:val="0"/>
          <w:sz w:val="20"/>
          <w:szCs w:val="20"/>
        </w:rPr>
        <w:t>lat</w:t>
      </w:r>
      <w:proofErr w:type="spellEnd"/>
      <w:r w:rsidRPr="00B40E81">
        <w:rPr>
          <w:rStyle w:val="Strong"/>
          <w:rFonts w:ascii="Arial" w:hAnsi="Arial" w:cs="Arial"/>
          <w:b w:val="0"/>
          <w:sz w:val="20"/>
          <w:szCs w:val="20"/>
        </w:rPr>
        <w:t xml:space="preserve">) AS </w:t>
      </w:r>
      <w:proofErr w:type="spellStart"/>
      <w:r w:rsidRPr="00B40E81">
        <w:rPr>
          <w:rStyle w:val="Strong"/>
          <w:rFonts w:ascii="Arial" w:hAnsi="Arial" w:cs="Arial"/>
          <w:b w:val="0"/>
          <w:sz w:val="20"/>
          <w:szCs w:val="20"/>
        </w:rPr>
        <w:t>geoLocation</w:t>
      </w:r>
      <w:proofErr w:type="spellEnd"/>
      <w:r w:rsidRPr="00B40E81">
        <w:rPr>
          <w:rStyle w:val="Strong"/>
          <w:rFonts w:ascii="Arial" w:hAnsi="Arial" w:cs="Arial"/>
          <w:b w:val="0"/>
          <w:sz w:val="20"/>
          <w:szCs w:val="20"/>
        </w:rPr>
        <w:t>;</w:t>
      </w:r>
    </w:p>
    <w:p w:rsidR="00152B32" w:rsidRDefault="004C13B1" w:rsidP="00B40E81">
      <w:pPr>
        <w:spacing w:before="200" w:after="120" w:line="360" w:lineRule="auto"/>
        <w:jc w:val="both"/>
        <w:rPr>
          <w:rFonts w:ascii="Times New Roman" w:hAnsi="Times New Roman" w:cs="Times New Roman"/>
          <w:sz w:val="24"/>
          <w:szCs w:val="24"/>
        </w:rPr>
      </w:pPr>
      <w:r w:rsidRPr="00E9171E">
        <w:rPr>
          <w:rFonts w:ascii="Times New Roman" w:hAnsi="Times New Roman" w:cs="Times New Roman"/>
          <w:sz w:val="24"/>
          <w:szCs w:val="24"/>
        </w:rPr>
        <w:t>Finally, the target is loaded</w:t>
      </w:r>
      <w:r w:rsidR="00152B32" w:rsidRPr="00E9171E">
        <w:rPr>
          <w:rFonts w:ascii="Times New Roman" w:hAnsi="Times New Roman" w:cs="Times New Roman"/>
          <w:sz w:val="24"/>
          <w:szCs w:val="24"/>
        </w:rPr>
        <w:t xml:space="preserve"> to Elasticsearch index.</w:t>
      </w:r>
    </w:p>
    <w:p w:rsidR="00CA21E6" w:rsidRDefault="00CA21E6">
      <w:pPr>
        <w:keepNext/>
        <w:spacing w:before="200" w:after="120" w:line="360" w:lineRule="auto"/>
        <w:jc w:val="center"/>
        <w:pPrChange w:id="1375" w:author="Likhita Sanapa Prabhakar" w:date="2017-09-08T03:06:00Z">
          <w:pPr>
            <w:keepNext/>
            <w:spacing w:before="200" w:after="120" w:line="360" w:lineRule="auto"/>
            <w:jc w:val="both"/>
          </w:pPr>
        </w:pPrChange>
      </w:pPr>
      <w:r>
        <w:rPr>
          <w:rFonts w:ascii="Times New Roman" w:hAnsi="Times New Roman" w:cs="Times New Roman"/>
          <w:noProof/>
          <w:color w:val="230DC3"/>
          <w:sz w:val="26"/>
          <w:szCs w:val="26"/>
        </w:rPr>
        <w:drawing>
          <wp:inline distT="0" distB="0" distL="0" distR="0" wp14:anchorId="4A0572E8">
            <wp:extent cx="5740400" cy="971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0400" cy="971550"/>
                    </a:xfrm>
                    <a:prstGeom prst="rect">
                      <a:avLst/>
                    </a:prstGeom>
                    <a:noFill/>
                  </pic:spPr>
                </pic:pic>
              </a:graphicData>
            </a:graphic>
          </wp:inline>
        </w:drawing>
      </w:r>
    </w:p>
    <w:p w:rsidR="00CA21E6" w:rsidRPr="0030274C" w:rsidRDefault="00CA21E6">
      <w:pPr>
        <w:pStyle w:val="Caption"/>
        <w:rPr>
          <w:rFonts w:cs="Times New Roman"/>
          <w:color w:val="230DC3"/>
          <w:sz w:val="26"/>
          <w:szCs w:val="26"/>
        </w:rPr>
        <w:pPrChange w:id="1376" w:author="Likhita Sanapa Prabhakar" w:date="2017-09-08T02:16:00Z">
          <w:pPr>
            <w:pStyle w:val="Caption"/>
            <w:jc w:val="both"/>
          </w:pPr>
        </w:pPrChange>
      </w:pPr>
      <w:bookmarkStart w:id="1377" w:name="_Toc492600486"/>
      <w:r>
        <w:t xml:space="preserve">Figure </w:t>
      </w:r>
      <w:fldSimple w:instr=" STYLEREF 1 \s ">
        <w:r w:rsidR="00B433EE">
          <w:rPr>
            <w:noProof/>
          </w:rPr>
          <w:t>2</w:t>
        </w:r>
      </w:fldSimple>
      <w:r w:rsidR="00B433EE">
        <w:noBreakHyphen/>
      </w:r>
      <w:fldSimple w:instr=" SEQ Figure \* ARABIC \s 1 ">
        <w:r w:rsidR="00B433EE">
          <w:rPr>
            <w:noProof/>
          </w:rPr>
          <w:t>71</w:t>
        </w:r>
      </w:fldSimple>
      <w:r>
        <w:t xml:space="preserve">: </w:t>
      </w:r>
      <w:r w:rsidRPr="00DC5CEF">
        <w:t>Loading Crime Data to Elasticsearch Index</w:t>
      </w:r>
      <w:bookmarkEnd w:id="1377"/>
    </w:p>
    <w:p w:rsidR="00F0176F" w:rsidRDefault="004C13B1" w:rsidP="00F0176F">
      <w:pPr>
        <w:spacing w:after="120" w:line="360" w:lineRule="auto"/>
        <w:jc w:val="both"/>
        <w:rPr>
          <w:rFonts w:ascii="Times New Roman" w:hAnsi="Times New Roman" w:cs="Times New Roman"/>
          <w:sz w:val="24"/>
          <w:szCs w:val="24"/>
        </w:rPr>
      </w:pPr>
      <w:r w:rsidRPr="00DF7F3A">
        <w:rPr>
          <w:rFonts w:ascii="Times New Roman" w:hAnsi="Times New Roman" w:cs="Times New Roman"/>
          <w:sz w:val="24"/>
          <w:szCs w:val="24"/>
        </w:rPr>
        <w:t>This command will give us the results about the crime data documents pushed into Elasticsearch.</w:t>
      </w:r>
    </w:p>
    <w:p w:rsidR="00CA21E6" w:rsidRDefault="00CA21E6">
      <w:pPr>
        <w:keepNext/>
        <w:spacing w:after="120" w:line="360" w:lineRule="auto"/>
        <w:jc w:val="center"/>
        <w:pPrChange w:id="1378" w:author="Likhita Sanapa Prabhakar" w:date="2017-09-08T03:07:00Z">
          <w:pPr>
            <w:keepNext/>
            <w:spacing w:after="120" w:line="360" w:lineRule="auto"/>
            <w:jc w:val="both"/>
          </w:pPr>
        </w:pPrChange>
      </w:pPr>
      <w:r>
        <w:rPr>
          <w:rFonts w:ascii="Times New Roman" w:hAnsi="Times New Roman" w:cs="Times New Roman"/>
          <w:noProof/>
          <w:sz w:val="24"/>
          <w:szCs w:val="24"/>
        </w:rPr>
        <w:drawing>
          <wp:inline distT="0" distB="0" distL="0" distR="0" wp14:anchorId="7F9B4C56">
            <wp:extent cx="5937885" cy="2987040"/>
            <wp:effectExtent l="0" t="0" r="5715" b="381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2987040"/>
                    </a:xfrm>
                    <a:prstGeom prst="rect">
                      <a:avLst/>
                    </a:prstGeom>
                    <a:noFill/>
                  </pic:spPr>
                </pic:pic>
              </a:graphicData>
            </a:graphic>
          </wp:inline>
        </w:drawing>
      </w:r>
    </w:p>
    <w:p w:rsidR="00CA21E6" w:rsidRDefault="00CA21E6">
      <w:pPr>
        <w:pStyle w:val="Caption"/>
        <w:rPr>
          <w:rFonts w:cs="Times New Roman"/>
          <w:sz w:val="24"/>
          <w:szCs w:val="24"/>
        </w:rPr>
        <w:pPrChange w:id="1379" w:author="Likhita Sanapa Prabhakar" w:date="2017-09-08T02:16:00Z">
          <w:pPr>
            <w:pStyle w:val="Caption"/>
            <w:jc w:val="both"/>
          </w:pPr>
        </w:pPrChange>
      </w:pPr>
      <w:bookmarkStart w:id="1380" w:name="_Toc492600487"/>
      <w:r>
        <w:t xml:space="preserve">Figure </w:t>
      </w:r>
      <w:fldSimple w:instr=" STYLEREF 1 \s ">
        <w:r w:rsidR="00B433EE">
          <w:rPr>
            <w:noProof/>
          </w:rPr>
          <w:t>2</w:t>
        </w:r>
      </w:fldSimple>
      <w:r w:rsidR="00B433EE">
        <w:noBreakHyphen/>
      </w:r>
      <w:fldSimple w:instr=" SEQ Figure \* ARABIC \s 1 ">
        <w:r w:rsidR="00B433EE">
          <w:rPr>
            <w:noProof/>
          </w:rPr>
          <w:t>72</w:t>
        </w:r>
      </w:fldSimple>
      <w:r>
        <w:t xml:space="preserve">: </w:t>
      </w:r>
      <w:r w:rsidRPr="00190E0E">
        <w:t>Results of Crime Data</w:t>
      </w:r>
      <w:bookmarkEnd w:id="1380"/>
    </w:p>
    <w:p w:rsidR="00152B32" w:rsidRPr="0098763F" w:rsidRDefault="00152B32" w:rsidP="005A2D8D">
      <w:pPr>
        <w:spacing w:after="0" w:line="360" w:lineRule="auto"/>
        <w:jc w:val="both"/>
        <w:rPr>
          <w:rFonts w:ascii="Times New Roman" w:hAnsi="Times New Roman" w:cs="Times New Roman"/>
          <w:sz w:val="24"/>
          <w:szCs w:val="24"/>
          <w:rPrChange w:id="1381" w:author="Likhita Sanapa Prabhakar" w:date="2017-09-08T03:29:00Z">
            <w:rPr>
              <w:rFonts w:ascii="Times New Roman" w:hAnsi="Times New Roman" w:cs="Times New Roman"/>
              <w:sz w:val="26"/>
              <w:szCs w:val="26"/>
            </w:rPr>
          </w:rPrChange>
        </w:rPr>
      </w:pPr>
      <w:r w:rsidRPr="0098763F">
        <w:rPr>
          <w:rFonts w:ascii="Times New Roman" w:hAnsi="Times New Roman" w:cs="Times New Roman"/>
          <w:sz w:val="24"/>
          <w:szCs w:val="24"/>
        </w:rPr>
        <w:lastRenderedPageBreak/>
        <w:t>To read data from Elasticsearch through Pig, we can use the below queries</w:t>
      </w:r>
      <w:r w:rsidRPr="0098763F">
        <w:rPr>
          <w:rFonts w:ascii="Times New Roman" w:hAnsi="Times New Roman" w:cs="Times New Roman"/>
          <w:sz w:val="24"/>
          <w:szCs w:val="24"/>
          <w:rPrChange w:id="1382" w:author="Likhita Sanapa Prabhakar" w:date="2017-09-08T03:29:00Z">
            <w:rPr>
              <w:rFonts w:ascii="Times New Roman" w:hAnsi="Times New Roman" w:cs="Times New Roman"/>
              <w:sz w:val="26"/>
              <w:szCs w:val="26"/>
            </w:rPr>
          </w:rPrChange>
        </w:rPr>
        <w:t>:</w:t>
      </w:r>
    </w:p>
    <w:p w:rsidR="00CA21E6" w:rsidRDefault="00CA21E6">
      <w:pPr>
        <w:keepNext/>
        <w:spacing w:after="0" w:line="360" w:lineRule="auto"/>
        <w:jc w:val="center"/>
        <w:pPrChange w:id="1383" w:author="Likhita Sanapa Prabhakar" w:date="2017-09-08T03:07:00Z">
          <w:pPr>
            <w:keepNext/>
            <w:spacing w:after="0" w:line="360" w:lineRule="auto"/>
            <w:jc w:val="both"/>
          </w:pPr>
        </w:pPrChange>
      </w:pPr>
      <w:r>
        <w:rPr>
          <w:rFonts w:ascii="Times New Roman" w:hAnsi="Times New Roman" w:cs="Times New Roman"/>
          <w:noProof/>
          <w:sz w:val="26"/>
          <w:szCs w:val="26"/>
        </w:rPr>
        <w:drawing>
          <wp:inline distT="0" distB="0" distL="0" distR="0" wp14:anchorId="12194884">
            <wp:extent cx="5334000" cy="330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330200"/>
                    </a:xfrm>
                    <a:prstGeom prst="rect">
                      <a:avLst/>
                    </a:prstGeom>
                    <a:noFill/>
                  </pic:spPr>
                </pic:pic>
              </a:graphicData>
            </a:graphic>
          </wp:inline>
        </w:drawing>
      </w:r>
    </w:p>
    <w:p w:rsidR="00953BC3" w:rsidRDefault="00CA21E6">
      <w:pPr>
        <w:pStyle w:val="Caption"/>
        <w:rPr>
          <w:rFonts w:cs="Times New Roman"/>
          <w:sz w:val="26"/>
          <w:szCs w:val="26"/>
        </w:rPr>
        <w:pPrChange w:id="1384" w:author="Likhita Sanapa Prabhakar" w:date="2017-09-08T02:16:00Z">
          <w:pPr>
            <w:pStyle w:val="Caption"/>
            <w:jc w:val="both"/>
          </w:pPr>
        </w:pPrChange>
      </w:pPr>
      <w:bookmarkStart w:id="1385" w:name="_Toc492600488"/>
      <w:r>
        <w:t xml:space="preserve">Figure </w:t>
      </w:r>
      <w:fldSimple w:instr=" STYLEREF 1 \s ">
        <w:r w:rsidR="00B433EE">
          <w:rPr>
            <w:noProof/>
          </w:rPr>
          <w:t>2</w:t>
        </w:r>
      </w:fldSimple>
      <w:r w:rsidR="00B433EE">
        <w:noBreakHyphen/>
      </w:r>
      <w:fldSimple w:instr=" SEQ Figure \* ARABIC \s 1 ">
        <w:r w:rsidR="00B433EE">
          <w:rPr>
            <w:noProof/>
          </w:rPr>
          <w:t>73</w:t>
        </w:r>
      </w:fldSimple>
      <w:r>
        <w:t xml:space="preserve">: </w:t>
      </w:r>
      <w:r w:rsidRPr="00A24830">
        <w:t>Reading Data from Elasticsearch</w:t>
      </w:r>
      <w:bookmarkEnd w:id="1385"/>
    </w:p>
    <w:p w:rsidR="004C13B1" w:rsidRPr="005A2D8D" w:rsidRDefault="004C13B1" w:rsidP="00D63ADD">
      <w:pPr>
        <w:spacing w:after="0" w:line="360" w:lineRule="auto"/>
        <w:jc w:val="both"/>
        <w:rPr>
          <w:rFonts w:ascii="Times New Roman" w:hAnsi="Times New Roman" w:cs="Times New Roman"/>
          <w:sz w:val="24"/>
          <w:szCs w:val="24"/>
        </w:rPr>
      </w:pPr>
      <w:r w:rsidRPr="005A2D8D">
        <w:rPr>
          <w:rFonts w:ascii="Times New Roman" w:hAnsi="Times New Roman" w:cs="Times New Roman"/>
          <w:sz w:val="24"/>
          <w:szCs w:val="24"/>
        </w:rPr>
        <w:t>When we type the below command, it gives us the requested results.</w:t>
      </w:r>
    </w:p>
    <w:p w:rsidR="00C15109" w:rsidRDefault="004C13B1" w:rsidP="00E54F41">
      <w:pPr>
        <w:spacing w:line="480" w:lineRule="auto"/>
        <w:ind w:firstLine="720"/>
        <w:jc w:val="both"/>
        <w:rPr>
          <w:rFonts w:ascii="Arial" w:hAnsi="Arial" w:cs="Arial"/>
          <w:sz w:val="20"/>
          <w:szCs w:val="20"/>
        </w:rPr>
      </w:pPr>
      <w:r w:rsidRPr="00D63ADD">
        <w:rPr>
          <w:rFonts w:ascii="Arial" w:hAnsi="Arial" w:cs="Arial"/>
          <w:sz w:val="20"/>
          <w:szCs w:val="20"/>
        </w:rPr>
        <w:t>grunt&gt; dump ES;</w:t>
      </w:r>
    </w:p>
    <w:p w:rsidR="00CA21E6" w:rsidRDefault="00CA21E6">
      <w:pPr>
        <w:keepNext/>
        <w:spacing w:line="480" w:lineRule="auto"/>
        <w:ind w:firstLine="720"/>
        <w:jc w:val="center"/>
        <w:pPrChange w:id="1386" w:author="Likhita Sanapa Prabhakar" w:date="2017-09-08T03:08:00Z">
          <w:pPr>
            <w:keepNext/>
            <w:spacing w:line="480" w:lineRule="auto"/>
            <w:ind w:firstLine="720"/>
            <w:jc w:val="both"/>
          </w:pPr>
        </w:pPrChange>
      </w:pPr>
      <w:r>
        <w:rPr>
          <w:rFonts w:ascii="Arial" w:hAnsi="Arial" w:cs="Arial"/>
          <w:b/>
          <w:noProof/>
          <w:color w:val="230DC3"/>
          <w:sz w:val="20"/>
          <w:szCs w:val="20"/>
        </w:rPr>
        <w:drawing>
          <wp:inline distT="0" distB="0" distL="0" distR="0" wp14:anchorId="2D65429B">
            <wp:extent cx="5417428" cy="25336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21486" cy="2535548"/>
                    </a:xfrm>
                    <a:prstGeom prst="rect">
                      <a:avLst/>
                    </a:prstGeom>
                    <a:noFill/>
                  </pic:spPr>
                </pic:pic>
              </a:graphicData>
            </a:graphic>
          </wp:inline>
        </w:drawing>
      </w:r>
    </w:p>
    <w:p w:rsidR="00CA21E6" w:rsidRPr="00D63ADD" w:rsidRDefault="00CA21E6">
      <w:pPr>
        <w:pStyle w:val="Caption"/>
        <w:rPr>
          <w:rFonts w:ascii="Arial" w:hAnsi="Arial" w:cs="Arial"/>
          <w:b/>
          <w:color w:val="230DC3"/>
          <w:szCs w:val="20"/>
        </w:rPr>
        <w:pPrChange w:id="1387" w:author="Likhita Sanapa Prabhakar" w:date="2017-09-08T02:16:00Z">
          <w:pPr>
            <w:pStyle w:val="Caption"/>
            <w:jc w:val="both"/>
          </w:pPr>
        </w:pPrChange>
      </w:pPr>
      <w:bookmarkStart w:id="1388" w:name="_Toc492600489"/>
      <w:r>
        <w:t xml:space="preserve">Figure </w:t>
      </w:r>
      <w:fldSimple w:instr=" STYLEREF 1 \s ">
        <w:r w:rsidR="00B433EE">
          <w:rPr>
            <w:noProof/>
          </w:rPr>
          <w:t>2</w:t>
        </w:r>
      </w:fldSimple>
      <w:r w:rsidR="00B433EE">
        <w:noBreakHyphen/>
      </w:r>
      <w:fldSimple w:instr=" SEQ Figure \* ARABIC \s 1 ">
        <w:r w:rsidR="00B433EE">
          <w:rPr>
            <w:noProof/>
          </w:rPr>
          <w:t>74</w:t>
        </w:r>
      </w:fldSimple>
      <w:r>
        <w:t xml:space="preserve">: </w:t>
      </w:r>
      <w:r w:rsidRPr="008176BC">
        <w:t>Results in Elasticsearch</w:t>
      </w:r>
      <w:bookmarkEnd w:id="1388"/>
    </w:p>
    <w:p w:rsidR="00152B32" w:rsidRPr="005A2D8D" w:rsidRDefault="00152B32" w:rsidP="005A2D8D">
      <w:pPr>
        <w:spacing w:after="0" w:line="360" w:lineRule="auto"/>
        <w:jc w:val="both"/>
        <w:rPr>
          <w:rFonts w:ascii="Times New Roman" w:hAnsi="Times New Roman" w:cs="Times New Roman"/>
          <w:color w:val="230DC3"/>
          <w:sz w:val="24"/>
          <w:szCs w:val="24"/>
        </w:rPr>
      </w:pPr>
      <w:r w:rsidRPr="005A2D8D">
        <w:rPr>
          <w:rFonts w:ascii="Times New Roman" w:hAnsi="Times New Roman" w:cs="Times New Roman"/>
          <w:sz w:val="24"/>
          <w:szCs w:val="24"/>
        </w:rPr>
        <w:t>This is how data is imported into Elasticsearch and retrieved using Pig console.</w:t>
      </w:r>
    </w:p>
    <w:p w:rsidR="00961088" w:rsidRDefault="00961088" w:rsidP="00B66586">
      <w:pPr>
        <w:pStyle w:val="Heading3"/>
      </w:pPr>
      <w:bookmarkStart w:id="1389" w:name="_Toc492334922"/>
      <w:bookmarkStart w:id="1390" w:name="_Toc492600401"/>
      <w:r>
        <w:t>Elasticsearch with Hive using SQL</w:t>
      </w:r>
      <w:bookmarkEnd w:id="1389"/>
      <w:bookmarkEnd w:id="1390"/>
    </w:p>
    <w:p w:rsidR="00157076" w:rsidRDefault="00E655CE">
      <w:pPr>
        <w:spacing w:after="120" w:line="360" w:lineRule="auto"/>
        <w:jc w:val="both"/>
        <w:rPr>
          <w:ins w:id="1391" w:author="Likhita Sanapa Prabhakar" w:date="2017-09-08T03:09:00Z"/>
          <w:rFonts w:ascii="Times New Roman" w:hAnsi="Times New Roman" w:cs="Times New Roman"/>
          <w:sz w:val="24"/>
          <w:szCs w:val="24"/>
        </w:rPr>
        <w:pPrChange w:id="1392" w:author="Likhita Sanapa Prabhakar" w:date="2017-09-08T03:08:00Z">
          <w:pPr>
            <w:keepNext/>
            <w:spacing w:after="120" w:line="360" w:lineRule="auto"/>
            <w:jc w:val="both"/>
          </w:pPr>
        </w:pPrChange>
      </w:pPr>
      <w:r w:rsidRPr="001F0AB2">
        <w:rPr>
          <w:rFonts w:ascii="Times New Roman" w:hAnsi="Times New Roman" w:cs="Times New Roman"/>
          <w:sz w:val="24"/>
          <w:szCs w:val="24"/>
        </w:rPr>
        <w:t>Hive provides a SQL interface to the data in Hadoop Ecosystem. Hive is a data warehouse that provides data summarization, query and analysis. To setup Hive, download, extract and move it to /</w:t>
      </w:r>
      <w:proofErr w:type="spellStart"/>
      <w:r w:rsidRPr="001F0AB2">
        <w:rPr>
          <w:rFonts w:ascii="Times New Roman" w:hAnsi="Times New Roman" w:cs="Times New Roman"/>
          <w:sz w:val="24"/>
          <w:szCs w:val="24"/>
        </w:rPr>
        <w:t>usr</w:t>
      </w:r>
      <w:proofErr w:type="spellEnd"/>
      <w:r w:rsidRPr="001F0AB2">
        <w:rPr>
          <w:rFonts w:ascii="Times New Roman" w:hAnsi="Times New Roman" w:cs="Times New Roman"/>
          <w:sz w:val="24"/>
          <w:szCs w:val="24"/>
        </w:rPr>
        <w:t>/local</w:t>
      </w:r>
      <w:r w:rsidR="0030274C" w:rsidRPr="001F0AB2">
        <w:rPr>
          <w:rFonts w:ascii="Times New Roman" w:hAnsi="Times New Roman" w:cs="Times New Roman"/>
          <w:sz w:val="24"/>
          <w:szCs w:val="24"/>
        </w:rPr>
        <w:t>.</w:t>
      </w:r>
    </w:p>
    <w:p w:rsidR="00242054" w:rsidDel="00157076" w:rsidRDefault="00157076">
      <w:pPr>
        <w:spacing w:after="120" w:line="360" w:lineRule="auto"/>
        <w:jc w:val="center"/>
        <w:rPr>
          <w:del w:id="1393" w:author="Likhita Sanapa Prabhakar" w:date="2017-09-08T03:08:00Z"/>
          <w:rFonts w:ascii="Times New Roman" w:hAnsi="Times New Roman" w:cs="Times New Roman"/>
          <w:sz w:val="24"/>
          <w:szCs w:val="24"/>
        </w:rPr>
        <w:pPrChange w:id="1394" w:author="Likhita Sanapa Prabhakar" w:date="2017-09-08T03:09:00Z">
          <w:pPr>
            <w:spacing w:after="120" w:line="360" w:lineRule="auto"/>
            <w:jc w:val="both"/>
          </w:pPr>
        </w:pPrChange>
      </w:pPr>
      <w:moveToRangeStart w:id="1395" w:author="Likhita Sanapa Prabhakar" w:date="2017-09-08T03:08:00Z" w:name="move492603447"/>
      <w:moveTo w:id="1396" w:author="Likhita Sanapa Prabhakar" w:date="2017-09-08T03:08:00Z">
        <w:r>
          <w:rPr>
            <w:rFonts w:ascii="Times New Roman" w:hAnsi="Times New Roman" w:cs="Times New Roman"/>
            <w:noProof/>
            <w:sz w:val="24"/>
            <w:szCs w:val="24"/>
          </w:rPr>
          <w:drawing>
            <wp:inline distT="0" distB="0" distL="0" distR="0" wp14:anchorId="3485BD9F" wp14:editId="09C83F60">
              <wp:extent cx="5505450" cy="14541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5450" cy="1454150"/>
                      </a:xfrm>
                      <a:prstGeom prst="rect">
                        <a:avLst/>
                      </a:prstGeom>
                      <a:noFill/>
                    </pic:spPr>
                  </pic:pic>
                </a:graphicData>
              </a:graphic>
            </wp:inline>
          </w:drawing>
        </w:r>
      </w:moveTo>
      <w:moveToRangeEnd w:id="1395"/>
    </w:p>
    <w:p w:rsidR="00CA21E6" w:rsidRDefault="00CA21E6">
      <w:pPr>
        <w:spacing w:after="120" w:line="360" w:lineRule="auto"/>
        <w:jc w:val="center"/>
        <w:pPrChange w:id="1397" w:author="Likhita Sanapa Prabhakar" w:date="2017-09-08T03:09:00Z">
          <w:pPr>
            <w:keepNext/>
            <w:spacing w:after="120" w:line="360" w:lineRule="auto"/>
            <w:jc w:val="both"/>
          </w:pPr>
        </w:pPrChange>
      </w:pPr>
      <w:moveFromRangeStart w:id="1398" w:author="Likhita Sanapa Prabhakar" w:date="2017-09-08T03:08:00Z" w:name="move492603447"/>
      <w:moveFrom w:id="1399" w:author="Likhita Sanapa Prabhakar" w:date="2017-09-08T03:08:00Z">
        <w:r w:rsidDel="00157076">
          <w:rPr>
            <w:rFonts w:ascii="Times New Roman" w:hAnsi="Times New Roman" w:cs="Times New Roman"/>
            <w:noProof/>
            <w:sz w:val="24"/>
            <w:szCs w:val="24"/>
          </w:rPr>
          <w:drawing>
            <wp:inline distT="0" distB="0" distL="0" distR="0" wp14:anchorId="671C0E72">
              <wp:extent cx="5556250" cy="154940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6250" cy="1549400"/>
                      </a:xfrm>
                      <a:prstGeom prst="rect">
                        <a:avLst/>
                      </a:prstGeom>
                      <a:noFill/>
                    </pic:spPr>
                  </pic:pic>
                </a:graphicData>
              </a:graphic>
            </wp:inline>
          </w:drawing>
        </w:r>
      </w:moveFrom>
      <w:moveFromRangeEnd w:id="1398"/>
    </w:p>
    <w:p w:rsidR="00CA21E6" w:rsidRDefault="00CA21E6">
      <w:pPr>
        <w:pStyle w:val="Caption"/>
        <w:rPr>
          <w:rFonts w:cs="Times New Roman"/>
          <w:sz w:val="24"/>
          <w:szCs w:val="24"/>
        </w:rPr>
        <w:pPrChange w:id="1400" w:author="Likhita Sanapa Prabhakar" w:date="2017-09-08T02:16:00Z">
          <w:pPr>
            <w:pStyle w:val="Caption"/>
            <w:jc w:val="both"/>
          </w:pPr>
        </w:pPrChange>
      </w:pPr>
      <w:bookmarkStart w:id="1401" w:name="_Toc492600490"/>
      <w:r>
        <w:t xml:space="preserve">Figure </w:t>
      </w:r>
      <w:fldSimple w:instr=" STYLEREF 1 \s ">
        <w:r w:rsidR="00B433EE">
          <w:rPr>
            <w:noProof/>
          </w:rPr>
          <w:t>2</w:t>
        </w:r>
      </w:fldSimple>
      <w:r w:rsidR="00B433EE">
        <w:noBreakHyphen/>
      </w:r>
      <w:fldSimple w:instr=" SEQ Figure \* ARABIC \s 1 ">
        <w:r w:rsidR="00B433EE">
          <w:rPr>
            <w:noProof/>
          </w:rPr>
          <w:t>75</w:t>
        </w:r>
      </w:fldSimple>
      <w:r>
        <w:t xml:space="preserve">: </w:t>
      </w:r>
      <w:r w:rsidRPr="00144B05">
        <w:t>Hive Installation</w:t>
      </w:r>
      <w:bookmarkEnd w:id="1401"/>
    </w:p>
    <w:p w:rsidR="005B5CA3" w:rsidRPr="00C267DE" w:rsidRDefault="00C267DE" w:rsidP="00C267DE">
      <w:pPr>
        <w:pStyle w:val="HTMLPreformatted"/>
        <w:shd w:val="clear" w:color="auto" w:fill="FFFFFF"/>
        <w:spacing w:before="240" w:line="360" w:lineRule="auto"/>
        <w:ind w:right="475"/>
        <w:jc w:val="both"/>
        <w:rPr>
          <w:rFonts w:ascii="Arial" w:hAnsi="Arial" w:cs="Arial"/>
          <w:b/>
        </w:rPr>
      </w:pPr>
      <w:r>
        <w:rPr>
          <w:rStyle w:val="Strong"/>
          <w:rFonts w:ascii="Arial" w:hAnsi="Arial" w:cs="Arial"/>
          <w:b w:val="0"/>
          <w:sz w:val="24"/>
          <w:szCs w:val="24"/>
        </w:rPr>
        <w:lastRenderedPageBreak/>
        <w:tab/>
      </w:r>
      <w:r w:rsidR="005B5CA3" w:rsidRPr="00C267DE">
        <w:rPr>
          <w:rStyle w:val="Strong"/>
          <w:rFonts w:ascii="Arial" w:hAnsi="Arial" w:cs="Arial"/>
          <w:b w:val="0"/>
        </w:rPr>
        <w:t xml:space="preserve">$ </w:t>
      </w:r>
      <w:proofErr w:type="spellStart"/>
      <w:r w:rsidR="005B5CA3" w:rsidRPr="00C267DE">
        <w:rPr>
          <w:rStyle w:val="Strong"/>
          <w:rFonts w:ascii="Arial" w:hAnsi="Arial" w:cs="Arial"/>
          <w:b w:val="0"/>
        </w:rPr>
        <w:t>sudo</w:t>
      </w:r>
      <w:proofErr w:type="spellEnd"/>
      <w:r w:rsidR="005B5CA3" w:rsidRPr="00C267DE">
        <w:rPr>
          <w:rStyle w:val="Strong"/>
          <w:rFonts w:ascii="Arial" w:hAnsi="Arial" w:cs="Arial"/>
          <w:b w:val="0"/>
        </w:rPr>
        <w:t xml:space="preserve"> tar –</w:t>
      </w:r>
      <w:proofErr w:type="spellStart"/>
      <w:r w:rsidR="005B5CA3" w:rsidRPr="00C267DE">
        <w:rPr>
          <w:rStyle w:val="Strong"/>
          <w:rFonts w:ascii="Arial" w:hAnsi="Arial" w:cs="Arial"/>
          <w:b w:val="0"/>
        </w:rPr>
        <w:t>xvf</w:t>
      </w:r>
      <w:proofErr w:type="spellEnd"/>
      <w:r w:rsidR="005B5CA3" w:rsidRPr="00C267DE">
        <w:rPr>
          <w:rStyle w:val="Strong"/>
          <w:rFonts w:ascii="Arial" w:hAnsi="Arial" w:cs="Arial"/>
          <w:b w:val="0"/>
        </w:rPr>
        <w:t xml:space="preserve"> hive.tar.gz</w:t>
      </w:r>
    </w:p>
    <w:p w:rsidR="005B5CA3" w:rsidRPr="00C267DE" w:rsidRDefault="001F0AB2" w:rsidP="001F0AB2">
      <w:pPr>
        <w:pStyle w:val="HTMLPreformatted"/>
        <w:shd w:val="clear" w:color="auto" w:fill="FFFFFF"/>
        <w:spacing w:line="360" w:lineRule="auto"/>
        <w:ind w:right="480"/>
        <w:jc w:val="both"/>
        <w:rPr>
          <w:rFonts w:ascii="Arial" w:hAnsi="Arial" w:cs="Arial"/>
          <w:b/>
        </w:rPr>
      </w:pPr>
      <w:r w:rsidRPr="00C267DE">
        <w:rPr>
          <w:rStyle w:val="Strong"/>
          <w:rFonts w:ascii="Arial" w:hAnsi="Arial" w:cs="Arial"/>
          <w:b w:val="0"/>
        </w:rPr>
        <w:tab/>
      </w:r>
      <w:r w:rsidR="005B5CA3" w:rsidRPr="00C267DE">
        <w:rPr>
          <w:rStyle w:val="Strong"/>
          <w:rFonts w:ascii="Arial" w:hAnsi="Arial" w:cs="Arial"/>
          <w:b w:val="0"/>
        </w:rPr>
        <w:t xml:space="preserve">$ </w:t>
      </w:r>
      <w:proofErr w:type="spellStart"/>
      <w:r w:rsidR="005B5CA3" w:rsidRPr="00C267DE">
        <w:rPr>
          <w:rStyle w:val="Strong"/>
          <w:rFonts w:ascii="Arial" w:hAnsi="Arial" w:cs="Arial"/>
          <w:b w:val="0"/>
        </w:rPr>
        <w:t>sudo</w:t>
      </w:r>
      <w:proofErr w:type="spellEnd"/>
      <w:r w:rsidR="005B5CA3" w:rsidRPr="00C267DE">
        <w:rPr>
          <w:rStyle w:val="Strong"/>
          <w:rFonts w:ascii="Arial" w:hAnsi="Arial" w:cs="Arial"/>
          <w:b w:val="0"/>
        </w:rPr>
        <w:t xml:space="preserve"> mv apache-hive-1.2.1-bin hive</w:t>
      </w:r>
    </w:p>
    <w:p w:rsidR="005B5CA3" w:rsidRPr="001F0AB2" w:rsidRDefault="005B5CA3">
      <w:pPr>
        <w:spacing w:before="200" w:after="120" w:line="360" w:lineRule="auto"/>
        <w:jc w:val="both"/>
        <w:rPr>
          <w:rFonts w:ascii="Times New Roman" w:hAnsi="Times New Roman" w:cs="Times New Roman"/>
          <w:sz w:val="24"/>
          <w:szCs w:val="24"/>
        </w:rPr>
        <w:pPrChange w:id="1402" w:author="Likhita Sanapa Prabhakar" w:date="2017-09-08T03:28:00Z">
          <w:pPr>
            <w:spacing w:before="200" w:after="120" w:line="360" w:lineRule="auto"/>
          </w:pPr>
        </w:pPrChange>
      </w:pPr>
      <w:r w:rsidRPr="001F0AB2">
        <w:rPr>
          <w:rFonts w:ascii="Times New Roman" w:hAnsi="Times New Roman" w:cs="Times New Roman"/>
          <w:sz w:val="24"/>
          <w:szCs w:val="24"/>
        </w:rPr>
        <w:t xml:space="preserve">Configure the environment variables </w:t>
      </w:r>
      <w:proofErr w:type="gramStart"/>
      <w:r w:rsidRPr="001F0AB2">
        <w:rPr>
          <w:rFonts w:ascii="Times New Roman" w:hAnsi="Times New Roman" w:cs="Times New Roman"/>
          <w:sz w:val="24"/>
          <w:szCs w:val="24"/>
        </w:rPr>
        <w:t>in .</w:t>
      </w:r>
      <w:proofErr w:type="spellStart"/>
      <w:r w:rsidRPr="001F0AB2">
        <w:rPr>
          <w:rFonts w:ascii="Times New Roman" w:hAnsi="Times New Roman" w:cs="Times New Roman"/>
          <w:sz w:val="24"/>
          <w:szCs w:val="24"/>
        </w:rPr>
        <w:t>bashrc</w:t>
      </w:r>
      <w:proofErr w:type="spellEnd"/>
      <w:proofErr w:type="gramEnd"/>
      <w:r w:rsidRPr="001F0AB2">
        <w:rPr>
          <w:rFonts w:ascii="Times New Roman" w:hAnsi="Times New Roman" w:cs="Times New Roman"/>
          <w:sz w:val="24"/>
          <w:szCs w:val="24"/>
        </w:rPr>
        <w:t xml:space="preserve"> file.</w:t>
      </w:r>
    </w:p>
    <w:p w:rsidR="005B5CA3" w:rsidRPr="006B278A" w:rsidRDefault="001F0AB2" w:rsidP="001F0AB2">
      <w:pPr>
        <w:pStyle w:val="HTMLPreformatted"/>
        <w:shd w:val="clear" w:color="auto" w:fill="FFFFFF"/>
        <w:spacing w:line="360" w:lineRule="auto"/>
        <w:ind w:right="480"/>
        <w:jc w:val="both"/>
        <w:rPr>
          <w:rFonts w:ascii="Times New Roman" w:hAnsi="Times New Roman" w:cs="Times New Roman"/>
        </w:rPr>
      </w:pPr>
      <w:r>
        <w:rPr>
          <w:rFonts w:ascii="Times New Roman" w:hAnsi="Times New Roman" w:cs="Times New Roman"/>
          <w:sz w:val="24"/>
          <w:szCs w:val="24"/>
        </w:rPr>
        <w:tab/>
      </w:r>
      <w:r w:rsidR="005B5CA3" w:rsidRPr="006B278A">
        <w:rPr>
          <w:rFonts w:ascii="Times New Roman" w:hAnsi="Times New Roman" w:cs="Times New Roman"/>
        </w:rPr>
        <w:t>export HIVE_HOME=/</w:t>
      </w:r>
      <w:proofErr w:type="spellStart"/>
      <w:r w:rsidR="005B5CA3" w:rsidRPr="006B278A">
        <w:rPr>
          <w:rFonts w:ascii="Times New Roman" w:hAnsi="Times New Roman" w:cs="Times New Roman"/>
        </w:rPr>
        <w:t>usr</w:t>
      </w:r>
      <w:proofErr w:type="spellEnd"/>
      <w:r w:rsidR="005B5CA3" w:rsidRPr="006B278A">
        <w:rPr>
          <w:rFonts w:ascii="Times New Roman" w:hAnsi="Times New Roman" w:cs="Times New Roman"/>
        </w:rPr>
        <w:t>/local/hive</w:t>
      </w:r>
    </w:p>
    <w:p w:rsidR="005B5CA3" w:rsidRPr="006B278A" w:rsidRDefault="001F0AB2" w:rsidP="001F0AB2">
      <w:pPr>
        <w:pStyle w:val="HTMLPreformatted"/>
        <w:shd w:val="clear" w:color="auto" w:fill="FFFFFF"/>
        <w:spacing w:line="360" w:lineRule="auto"/>
        <w:ind w:right="480"/>
        <w:jc w:val="both"/>
        <w:rPr>
          <w:rFonts w:ascii="Times New Roman" w:hAnsi="Times New Roman" w:cs="Times New Roman"/>
        </w:rPr>
      </w:pPr>
      <w:r w:rsidRPr="006B278A">
        <w:rPr>
          <w:rFonts w:ascii="Times New Roman" w:hAnsi="Times New Roman" w:cs="Times New Roman"/>
        </w:rPr>
        <w:tab/>
      </w:r>
      <w:r w:rsidR="005B5CA3" w:rsidRPr="006B278A">
        <w:rPr>
          <w:rFonts w:ascii="Times New Roman" w:hAnsi="Times New Roman" w:cs="Times New Roman"/>
        </w:rPr>
        <w:t>export PATH=$</w:t>
      </w:r>
      <w:proofErr w:type="gramStart"/>
      <w:r w:rsidR="005B5CA3" w:rsidRPr="006B278A">
        <w:rPr>
          <w:rFonts w:ascii="Times New Roman" w:hAnsi="Times New Roman" w:cs="Times New Roman"/>
        </w:rPr>
        <w:t>PATH:$</w:t>
      </w:r>
      <w:proofErr w:type="gramEnd"/>
      <w:r w:rsidR="005B5CA3" w:rsidRPr="006B278A">
        <w:rPr>
          <w:rFonts w:ascii="Times New Roman" w:hAnsi="Times New Roman" w:cs="Times New Roman"/>
        </w:rPr>
        <w:t>HIVE_HOME/bin</w:t>
      </w:r>
    </w:p>
    <w:p w:rsidR="005B5CA3" w:rsidRPr="006B278A" w:rsidRDefault="001F0AB2" w:rsidP="001F0AB2">
      <w:pPr>
        <w:pStyle w:val="HTMLPreformatted"/>
        <w:shd w:val="clear" w:color="auto" w:fill="FFFFFF"/>
        <w:spacing w:line="360" w:lineRule="auto"/>
        <w:ind w:left="480" w:right="480"/>
        <w:jc w:val="both"/>
        <w:rPr>
          <w:rFonts w:ascii="Times New Roman" w:hAnsi="Times New Roman" w:cs="Times New Roman"/>
        </w:rPr>
      </w:pPr>
      <w:r w:rsidRPr="006B278A">
        <w:rPr>
          <w:rFonts w:ascii="Times New Roman" w:hAnsi="Times New Roman" w:cs="Times New Roman"/>
        </w:rPr>
        <w:tab/>
      </w:r>
      <w:r w:rsidR="005B5CA3" w:rsidRPr="006B278A">
        <w:rPr>
          <w:rFonts w:ascii="Times New Roman" w:hAnsi="Times New Roman" w:cs="Times New Roman"/>
        </w:rPr>
        <w:t>export CLASSPATH=$CLASSPATH:/</w:t>
      </w:r>
      <w:proofErr w:type="spellStart"/>
      <w:r w:rsidR="005B5CA3" w:rsidRPr="006B278A">
        <w:rPr>
          <w:rFonts w:ascii="Times New Roman" w:hAnsi="Times New Roman" w:cs="Times New Roman"/>
        </w:rPr>
        <w:t>usr</w:t>
      </w:r>
      <w:proofErr w:type="spellEnd"/>
      <w:r w:rsidR="005B5CA3" w:rsidRPr="006B278A">
        <w:rPr>
          <w:rFonts w:ascii="Times New Roman" w:hAnsi="Times New Roman" w:cs="Times New Roman"/>
        </w:rPr>
        <w:t>/local/hive/lib/</w:t>
      </w:r>
      <w:proofErr w:type="gramStart"/>
      <w:r w:rsidR="005B5CA3" w:rsidRPr="006B278A">
        <w:rPr>
          <w:rFonts w:ascii="Times New Roman" w:hAnsi="Times New Roman" w:cs="Times New Roman"/>
        </w:rPr>
        <w:t>*:.</w:t>
      </w:r>
      <w:proofErr w:type="gramEnd"/>
      <w:r w:rsidR="005B5CA3" w:rsidRPr="006B278A">
        <w:rPr>
          <w:rFonts w:ascii="Times New Roman" w:hAnsi="Times New Roman" w:cs="Times New Roman"/>
        </w:rPr>
        <w:t xml:space="preserve"> </w:t>
      </w:r>
    </w:p>
    <w:p w:rsidR="005B5CA3" w:rsidRPr="006B278A" w:rsidRDefault="001F0AB2" w:rsidP="001F0AB2">
      <w:pPr>
        <w:pStyle w:val="HTMLPreformatted"/>
        <w:shd w:val="clear" w:color="auto" w:fill="FFFFFF"/>
        <w:spacing w:line="360" w:lineRule="auto"/>
        <w:ind w:left="480" w:right="480"/>
        <w:jc w:val="both"/>
        <w:rPr>
          <w:rFonts w:ascii="Times New Roman" w:hAnsi="Times New Roman" w:cs="Times New Roman"/>
        </w:rPr>
      </w:pPr>
      <w:r w:rsidRPr="006B278A">
        <w:rPr>
          <w:rFonts w:ascii="Times New Roman" w:hAnsi="Times New Roman" w:cs="Times New Roman"/>
        </w:rPr>
        <w:tab/>
      </w:r>
      <w:r w:rsidR="005B5CA3" w:rsidRPr="006B278A">
        <w:rPr>
          <w:rFonts w:ascii="Times New Roman" w:hAnsi="Times New Roman" w:cs="Times New Roman"/>
        </w:rPr>
        <w:t>export</w:t>
      </w:r>
      <w:r w:rsidR="00CA21E6">
        <w:rPr>
          <w:rFonts w:ascii="Times New Roman" w:hAnsi="Times New Roman" w:cs="Times New Roman"/>
        </w:rPr>
        <w:t xml:space="preserve"> HADOOP_</w:t>
      </w:r>
      <w:r w:rsidR="005B5CA3" w:rsidRPr="006B278A">
        <w:rPr>
          <w:rFonts w:ascii="Times New Roman" w:hAnsi="Times New Roman" w:cs="Times New Roman"/>
        </w:rPr>
        <w:t xml:space="preserve">USER_CLASSPATH_FIRST=true </w:t>
      </w:r>
    </w:p>
    <w:p w:rsidR="005B5CA3" w:rsidRPr="006B278A" w:rsidRDefault="001F0AB2" w:rsidP="001F0AB2">
      <w:pPr>
        <w:pStyle w:val="HTMLPreformatted"/>
        <w:shd w:val="clear" w:color="auto" w:fill="FFFFFF"/>
        <w:spacing w:line="360" w:lineRule="auto"/>
        <w:ind w:left="480" w:right="480"/>
        <w:jc w:val="both"/>
        <w:rPr>
          <w:rFonts w:ascii="Times New Roman" w:hAnsi="Times New Roman" w:cs="Times New Roman"/>
        </w:rPr>
      </w:pPr>
      <w:r w:rsidRPr="006B278A">
        <w:rPr>
          <w:rFonts w:ascii="Times New Roman" w:hAnsi="Times New Roman" w:cs="Times New Roman"/>
        </w:rPr>
        <w:tab/>
      </w:r>
      <w:r w:rsidR="005B5CA3" w:rsidRPr="006B278A">
        <w:rPr>
          <w:rFonts w:ascii="Times New Roman" w:hAnsi="Times New Roman" w:cs="Times New Roman"/>
        </w:rPr>
        <w:t>exp</w:t>
      </w:r>
      <w:r w:rsidR="00CA21E6">
        <w:rPr>
          <w:rFonts w:ascii="Times New Roman" w:hAnsi="Times New Roman" w:cs="Times New Roman"/>
        </w:rPr>
        <w:t>ort HIVE_AUX_JARS_PATH=/opt/lib/elasticsearch-hadoop-</w:t>
      </w:r>
      <w:r w:rsidR="005B5CA3" w:rsidRPr="006B278A">
        <w:rPr>
          <w:rFonts w:ascii="Times New Roman" w:hAnsi="Times New Roman" w:cs="Times New Roman"/>
        </w:rPr>
        <w:t>2.1.1.jar</w:t>
      </w:r>
    </w:p>
    <w:p w:rsidR="005B5CA3" w:rsidRPr="001F0AB2" w:rsidRDefault="005B5CA3" w:rsidP="006B278A">
      <w:pPr>
        <w:spacing w:before="200" w:after="120" w:line="360" w:lineRule="auto"/>
        <w:jc w:val="both"/>
        <w:rPr>
          <w:rFonts w:ascii="Times New Roman" w:hAnsi="Times New Roman" w:cs="Times New Roman"/>
          <w:sz w:val="24"/>
          <w:szCs w:val="24"/>
        </w:rPr>
      </w:pPr>
      <w:r w:rsidRPr="001F0AB2">
        <w:rPr>
          <w:rFonts w:ascii="Times New Roman" w:hAnsi="Times New Roman" w:cs="Times New Roman"/>
          <w:sz w:val="24"/>
          <w:szCs w:val="24"/>
        </w:rPr>
        <w:t>Set the Hadoop path in hive-env.sh config file:</w:t>
      </w:r>
    </w:p>
    <w:p w:rsidR="005B5CA3" w:rsidRPr="006B278A" w:rsidRDefault="001F0AB2" w:rsidP="006B278A">
      <w:pPr>
        <w:pStyle w:val="HTMLPreformatted"/>
        <w:shd w:val="clear" w:color="auto" w:fill="FFFFFF"/>
        <w:spacing w:after="120" w:line="360" w:lineRule="auto"/>
        <w:ind w:left="475" w:right="475"/>
        <w:jc w:val="both"/>
        <w:rPr>
          <w:rStyle w:val="searchhighlight"/>
          <w:rFonts w:ascii="Times New Roman" w:hAnsi="Times New Roman" w:cs="Times New Roman"/>
          <w:shd w:val="clear" w:color="auto" w:fill="FFE298"/>
        </w:rPr>
      </w:pPr>
      <w:r>
        <w:rPr>
          <w:sz w:val="24"/>
          <w:szCs w:val="24"/>
        </w:rPr>
        <w:tab/>
      </w:r>
      <w:r w:rsidR="00CA21E6">
        <w:rPr>
          <w:rFonts w:ascii="Times New Roman" w:hAnsi="Times New Roman" w:cs="Times New Roman"/>
        </w:rPr>
        <w:t>export HADOOP_HOME=/</w:t>
      </w:r>
      <w:proofErr w:type="spellStart"/>
      <w:r w:rsidR="00CA21E6">
        <w:rPr>
          <w:rFonts w:ascii="Times New Roman" w:hAnsi="Times New Roman" w:cs="Times New Roman"/>
        </w:rPr>
        <w:t>usr</w:t>
      </w:r>
      <w:proofErr w:type="spellEnd"/>
      <w:r w:rsidR="00CA21E6">
        <w:rPr>
          <w:rFonts w:ascii="Times New Roman" w:hAnsi="Times New Roman" w:cs="Times New Roman"/>
        </w:rPr>
        <w:t>/local/Hadoop</w:t>
      </w:r>
    </w:p>
    <w:p w:rsidR="00C15109" w:rsidRDefault="00C15109" w:rsidP="006B278A">
      <w:pPr>
        <w:pStyle w:val="HTMLPreformatted"/>
        <w:shd w:val="clear" w:color="auto" w:fill="FFFFFF"/>
        <w:spacing w:before="200" w:after="120" w:line="360" w:lineRule="auto"/>
        <w:ind w:right="475"/>
        <w:jc w:val="both"/>
        <w:rPr>
          <w:rFonts w:ascii="Times New Roman" w:hAnsi="Times New Roman" w:cs="Times New Roman"/>
          <w:sz w:val="24"/>
          <w:szCs w:val="24"/>
        </w:rPr>
      </w:pPr>
      <w:r w:rsidRPr="001F0AB2">
        <w:rPr>
          <w:rFonts w:ascii="Times New Roman" w:hAnsi="Times New Roman" w:cs="Times New Roman"/>
          <w:sz w:val="24"/>
          <w:szCs w:val="24"/>
        </w:rPr>
        <w:t>When we type the command hive, it takes us to the hive console.</w:t>
      </w:r>
    </w:p>
    <w:p w:rsidR="00CE4209" w:rsidRDefault="00CE4209">
      <w:pPr>
        <w:pStyle w:val="HTMLPreformatted"/>
        <w:keepNext/>
        <w:shd w:val="clear" w:color="auto" w:fill="FFFFFF"/>
        <w:spacing w:before="200" w:after="120" w:line="360" w:lineRule="auto"/>
        <w:ind w:right="475"/>
        <w:jc w:val="center"/>
        <w:pPrChange w:id="1403" w:author="Likhita Sanapa Prabhakar" w:date="2017-09-08T03:10:00Z">
          <w:pPr>
            <w:pStyle w:val="HTMLPreformatted"/>
            <w:keepNext/>
            <w:shd w:val="clear" w:color="auto" w:fill="FFFFFF"/>
            <w:spacing w:before="200" w:after="120" w:line="360" w:lineRule="auto"/>
            <w:ind w:right="475"/>
            <w:jc w:val="both"/>
          </w:pPr>
        </w:pPrChange>
      </w:pPr>
      <w:r>
        <w:rPr>
          <w:rFonts w:ascii="Times New Roman" w:hAnsi="Times New Roman" w:cs="Times New Roman"/>
          <w:noProof/>
          <w:sz w:val="24"/>
          <w:szCs w:val="24"/>
        </w:rPr>
        <w:drawing>
          <wp:inline distT="0" distB="0" distL="0" distR="0" wp14:anchorId="5634C58D">
            <wp:extent cx="5734050" cy="5715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571500"/>
                    </a:xfrm>
                    <a:prstGeom prst="rect">
                      <a:avLst/>
                    </a:prstGeom>
                    <a:noFill/>
                  </pic:spPr>
                </pic:pic>
              </a:graphicData>
            </a:graphic>
          </wp:inline>
        </w:drawing>
      </w:r>
    </w:p>
    <w:p w:rsidR="00CE4209" w:rsidRPr="001F0AB2" w:rsidRDefault="00CE4209">
      <w:pPr>
        <w:pStyle w:val="Caption"/>
        <w:rPr>
          <w:rFonts w:cs="Times New Roman"/>
          <w:sz w:val="24"/>
          <w:szCs w:val="24"/>
        </w:rPr>
        <w:pPrChange w:id="1404" w:author="Likhita Sanapa Prabhakar" w:date="2017-09-08T02:16:00Z">
          <w:pPr>
            <w:pStyle w:val="Caption"/>
            <w:jc w:val="both"/>
          </w:pPr>
        </w:pPrChange>
      </w:pPr>
      <w:bookmarkStart w:id="1405" w:name="_Toc492600491"/>
      <w:r>
        <w:t xml:space="preserve">Figure </w:t>
      </w:r>
      <w:fldSimple w:instr=" STYLEREF 1 \s ">
        <w:r w:rsidR="00B433EE">
          <w:rPr>
            <w:noProof/>
          </w:rPr>
          <w:t>2</w:t>
        </w:r>
      </w:fldSimple>
      <w:r w:rsidR="00B433EE">
        <w:noBreakHyphen/>
      </w:r>
      <w:fldSimple w:instr=" SEQ Figure \* ARABIC \s 1 ">
        <w:r w:rsidR="00B433EE">
          <w:rPr>
            <w:noProof/>
          </w:rPr>
          <w:t>76</w:t>
        </w:r>
      </w:fldSimple>
      <w:r>
        <w:t xml:space="preserve">: </w:t>
      </w:r>
      <w:r w:rsidRPr="009763A5">
        <w:t>Hive Console</w:t>
      </w:r>
      <w:bookmarkEnd w:id="1405"/>
    </w:p>
    <w:p w:rsidR="00D3603A" w:rsidRPr="00D3603A" w:rsidRDefault="00D3603A">
      <w:pPr>
        <w:pStyle w:val="HTMLPreformatted"/>
        <w:shd w:val="clear" w:color="auto" w:fill="FFFFFF"/>
        <w:spacing w:before="240" w:after="120"/>
        <w:ind w:right="475"/>
        <w:jc w:val="both"/>
        <w:rPr>
          <w:rFonts w:ascii="Times New Roman" w:hAnsi="Times New Roman" w:cs="Times New Roman"/>
          <w:sz w:val="24"/>
          <w:szCs w:val="24"/>
        </w:rPr>
        <w:pPrChange w:id="1406" w:author="Likhita Sanapa Prabhakar" w:date="2017-09-08T03:28:00Z">
          <w:pPr>
            <w:pStyle w:val="HTMLPreformatted"/>
            <w:shd w:val="clear" w:color="auto" w:fill="FFFFFF"/>
            <w:spacing w:before="240" w:after="120"/>
            <w:ind w:right="475"/>
          </w:pPr>
        </w:pPrChange>
      </w:pPr>
      <w:r w:rsidRPr="001F0AB2">
        <w:rPr>
          <w:rFonts w:ascii="Times New Roman" w:hAnsi="Times New Roman" w:cs="Times New Roman"/>
          <w:sz w:val="24"/>
          <w:szCs w:val="24"/>
        </w:rPr>
        <w:t>Importing the data to Elasticsearch in Hive is initiated by creating an external table</w:t>
      </w:r>
      <w:r>
        <w:rPr>
          <w:rFonts w:ascii="Times New Roman" w:hAnsi="Times New Roman" w:cs="Times New Roman"/>
          <w:sz w:val="24"/>
          <w:szCs w:val="24"/>
        </w:rPr>
        <w:t>.</w:t>
      </w:r>
    </w:p>
    <w:p w:rsidR="00CE4209" w:rsidRDefault="00CE4209">
      <w:pPr>
        <w:keepNext/>
        <w:spacing w:line="480" w:lineRule="auto"/>
        <w:jc w:val="center"/>
        <w:pPrChange w:id="1407" w:author="Likhita Sanapa Prabhakar" w:date="2017-09-08T03:10:00Z">
          <w:pPr>
            <w:keepNext/>
            <w:spacing w:line="480" w:lineRule="auto"/>
          </w:pPr>
        </w:pPrChange>
      </w:pPr>
      <w:r>
        <w:rPr>
          <w:rFonts w:ascii="Times New Roman" w:hAnsi="Times New Roman" w:cs="Times New Roman"/>
          <w:b/>
          <w:noProof/>
          <w:color w:val="230DC3"/>
          <w:sz w:val="26"/>
          <w:szCs w:val="26"/>
        </w:rPr>
        <w:drawing>
          <wp:inline distT="0" distB="0" distL="0" distR="0" wp14:anchorId="6F04B5CF">
            <wp:extent cx="3586905" cy="20764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69" cy="2084070"/>
                    </a:xfrm>
                    <a:prstGeom prst="rect">
                      <a:avLst/>
                    </a:prstGeom>
                    <a:noFill/>
                  </pic:spPr>
                </pic:pic>
              </a:graphicData>
            </a:graphic>
          </wp:inline>
        </w:drawing>
      </w:r>
    </w:p>
    <w:p w:rsidR="00C15109" w:rsidRDefault="00CE4209">
      <w:pPr>
        <w:pStyle w:val="Caption"/>
        <w:rPr>
          <w:rFonts w:cs="Times New Roman"/>
          <w:b/>
          <w:color w:val="230DC3"/>
          <w:sz w:val="26"/>
          <w:szCs w:val="26"/>
        </w:rPr>
        <w:pPrChange w:id="1408" w:author="Likhita Sanapa Prabhakar" w:date="2017-09-08T02:16:00Z">
          <w:pPr>
            <w:pStyle w:val="Caption"/>
            <w:jc w:val="left"/>
          </w:pPr>
        </w:pPrChange>
      </w:pPr>
      <w:bookmarkStart w:id="1409" w:name="_Toc492600492"/>
      <w:r>
        <w:t xml:space="preserve">Figure </w:t>
      </w:r>
      <w:fldSimple w:instr=" STYLEREF 1 \s ">
        <w:r w:rsidR="00B433EE">
          <w:rPr>
            <w:noProof/>
          </w:rPr>
          <w:t>2</w:t>
        </w:r>
      </w:fldSimple>
      <w:r w:rsidR="00B433EE">
        <w:noBreakHyphen/>
      </w:r>
      <w:fldSimple w:instr=" SEQ Figure \* ARABIC \s 1 ">
        <w:r w:rsidR="00B433EE">
          <w:rPr>
            <w:noProof/>
          </w:rPr>
          <w:t>77</w:t>
        </w:r>
      </w:fldSimple>
      <w:r>
        <w:t xml:space="preserve">: </w:t>
      </w:r>
      <w:r w:rsidRPr="00B17F3A">
        <w:t>Creating Table in Hive</w:t>
      </w:r>
      <w:bookmarkEnd w:id="1409"/>
    </w:p>
    <w:p w:rsidR="00434135" w:rsidRDefault="00434135" w:rsidP="001F0AB2">
      <w:pPr>
        <w:spacing w:after="0" w:line="360" w:lineRule="auto"/>
        <w:jc w:val="both"/>
        <w:rPr>
          <w:ins w:id="1410" w:author="Likhita Sanapa Prabhakar" w:date="2017-09-08T03:10:00Z"/>
          <w:rFonts w:ascii="Times New Roman" w:hAnsi="Times New Roman" w:cs="Times New Roman"/>
          <w:sz w:val="24"/>
          <w:szCs w:val="24"/>
        </w:rPr>
      </w:pPr>
    </w:p>
    <w:p w:rsidR="00434135" w:rsidRDefault="00434135" w:rsidP="001F0AB2">
      <w:pPr>
        <w:spacing w:after="0" w:line="360" w:lineRule="auto"/>
        <w:jc w:val="both"/>
        <w:rPr>
          <w:ins w:id="1411" w:author="Likhita Sanapa Prabhakar" w:date="2017-09-08T03:10:00Z"/>
          <w:rFonts w:ascii="Times New Roman" w:hAnsi="Times New Roman" w:cs="Times New Roman"/>
          <w:sz w:val="24"/>
          <w:szCs w:val="24"/>
        </w:rPr>
      </w:pPr>
    </w:p>
    <w:p w:rsidR="00434135" w:rsidRDefault="00434135" w:rsidP="001F0AB2">
      <w:pPr>
        <w:spacing w:after="0" w:line="360" w:lineRule="auto"/>
        <w:jc w:val="both"/>
        <w:rPr>
          <w:ins w:id="1412" w:author="Likhita Sanapa Prabhakar" w:date="2017-09-08T03:10:00Z"/>
          <w:rFonts w:ascii="Times New Roman" w:hAnsi="Times New Roman" w:cs="Times New Roman"/>
          <w:sz w:val="24"/>
          <w:szCs w:val="24"/>
        </w:rPr>
      </w:pPr>
    </w:p>
    <w:p w:rsidR="005B5CA3" w:rsidRDefault="005B5CA3" w:rsidP="001F0AB2">
      <w:pPr>
        <w:spacing w:after="0" w:line="360" w:lineRule="auto"/>
        <w:jc w:val="both"/>
        <w:rPr>
          <w:rFonts w:ascii="Times New Roman" w:hAnsi="Times New Roman" w:cs="Times New Roman"/>
          <w:sz w:val="24"/>
          <w:szCs w:val="24"/>
        </w:rPr>
      </w:pPr>
      <w:r w:rsidRPr="001F0AB2">
        <w:rPr>
          <w:rFonts w:ascii="Times New Roman" w:hAnsi="Times New Roman" w:cs="Times New Roman"/>
          <w:sz w:val="24"/>
          <w:szCs w:val="24"/>
        </w:rPr>
        <w:lastRenderedPageBreak/>
        <w:t>Create a target table for crimes that points to Elasticsearch index.</w:t>
      </w:r>
    </w:p>
    <w:p w:rsidR="00CE4209" w:rsidRDefault="00CE4209">
      <w:pPr>
        <w:keepNext/>
        <w:spacing w:after="0" w:line="360" w:lineRule="auto"/>
        <w:jc w:val="center"/>
        <w:pPrChange w:id="1413" w:author="Likhita Sanapa Prabhakar" w:date="2017-09-08T03:10:00Z">
          <w:pPr>
            <w:keepNext/>
            <w:spacing w:after="0" w:line="360" w:lineRule="auto"/>
            <w:jc w:val="both"/>
          </w:pPr>
        </w:pPrChange>
      </w:pPr>
      <w:r>
        <w:rPr>
          <w:rFonts w:ascii="Times New Roman" w:hAnsi="Times New Roman" w:cs="Times New Roman"/>
          <w:noProof/>
          <w:color w:val="230DC3"/>
          <w:sz w:val="24"/>
          <w:szCs w:val="24"/>
        </w:rPr>
        <w:drawing>
          <wp:inline distT="0" distB="0" distL="0" distR="0" wp14:anchorId="169B223C">
            <wp:extent cx="3854450" cy="1974836"/>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5612" cy="1985678"/>
                    </a:xfrm>
                    <a:prstGeom prst="rect">
                      <a:avLst/>
                    </a:prstGeom>
                    <a:noFill/>
                  </pic:spPr>
                </pic:pic>
              </a:graphicData>
            </a:graphic>
          </wp:inline>
        </w:drawing>
      </w:r>
    </w:p>
    <w:p w:rsidR="00CE4209" w:rsidRPr="001F0AB2" w:rsidRDefault="00CE4209">
      <w:pPr>
        <w:pStyle w:val="Caption"/>
        <w:rPr>
          <w:rFonts w:cs="Times New Roman"/>
          <w:color w:val="230DC3"/>
          <w:sz w:val="24"/>
          <w:szCs w:val="24"/>
        </w:rPr>
        <w:pPrChange w:id="1414" w:author="Likhita Sanapa Prabhakar" w:date="2017-09-08T02:16:00Z">
          <w:pPr>
            <w:pStyle w:val="Caption"/>
            <w:jc w:val="both"/>
          </w:pPr>
        </w:pPrChange>
      </w:pPr>
      <w:bookmarkStart w:id="1415" w:name="_Toc492600493"/>
      <w:r>
        <w:t xml:space="preserve">Figure </w:t>
      </w:r>
      <w:fldSimple w:instr=" STYLEREF 1 \s ">
        <w:r w:rsidR="00B433EE">
          <w:rPr>
            <w:noProof/>
          </w:rPr>
          <w:t>2</w:t>
        </w:r>
      </w:fldSimple>
      <w:r w:rsidR="00B433EE">
        <w:noBreakHyphen/>
      </w:r>
      <w:fldSimple w:instr=" SEQ Figure \* ARABIC \s 1 ">
        <w:r w:rsidR="00B433EE">
          <w:rPr>
            <w:noProof/>
          </w:rPr>
          <w:t>78</w:t>
        </w:r>
      </w:fldSimple>
      <w:r>
        <w:t xml:space="preserve">: </w:t>
      </w:r>
      <w:r w:rsidRPr="00CB0AF1">
        <w:t>Target Table</w:t>
      </w:r>
      <w:bookmarkEnd w:id="1415"/>
    </w:p>
    <w:p w:rsidR="005B5CA3" w:rsidRDefault="00DF7F3A" w:rsidP="00D3603A">
      <w:pPr>
        <w:spacing w:after="0" w:line="360" w:lineRule="auto"/>
        <w:jc w:val="both"/>
        <w:rPr>
          <w:rFonts w:ascii="Times New Roman" w:hAnsi="Times New Roman" w:cs="Times New Roman"/>
          <w:sz w:val="24"/>
          <w:szCs w:val="24"/>
        </w:rPr>
      </w:pPr>
      <w:r w:rsidRPr="001F0AB2">
        <w:rPr>
          <w:rFonts w:ascii="Times New Roman" w:hAnsi="Times New Roman" w:cs="Times New Roman"/>
          <w:sz w:val="24"/>
          <w:szCs w:val="24"/>
        </w:rPr>
        <w:t>N</w:t>
      </w:r>
      <w:r w:rsidR="005B5CA3" w:rsidRPr="001F0AB2">
        <w:rPr>
          <w:rFonts w:ascii="Times New Roman" w:hAnsi="Times New Roman" w:cs="Times New Roman"/>
          <w:sz w:val="24"/>
          <w:szCs w:val="24"/>
        </w:rPr>
        <w:t>ow collect all the data from source table and insert into the crimes table using the below command:</w:t>
      </w:r>
    </w:p>
    <w:p w:rsidR="00CE4209" w:rsidRDefault="00CE4209">
      <w:pPr>
        <w:keepNext/>
        <w:spacing w:after="0" w:line="360" w:lineRule="auto"/>
        <w:jc w:val="center"/>
        <w:pPrChange w:id="1416" w:author="Likhita Sanapa Prabhakar" w:date="2017-09-08T03:11:00Z">
          <w:pPr>
            <w:keepNext/>
            <w:spacing w:after="0" w:line="360" w:lineRule="auto"/>
            <w:jc w:val="both"/>
          </w:pPr>
        </w:pPrChange>
      </w:pPr>
      <w:r>
        <w:rPr>
          <w:rFonts w:ascii="Times New Roman" w:hAnsi="Times New Roman" w:cs="Times New Roman"/>
          <w:noProof/>
          <w:color w:val="230DC3"/>
          <w:sz w:val="24"/>
          <w:szCs w:val="24"/>
        </w:rPr>
        <w:drawing>
          <wp:inline distT="0" distB="0" distL="0" distR="0" wp14:anchorId="441E4B82">
            <wp:extent cx="5626100" cy="2006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26100" cy="2006600"/>
                    </a:xfrm>
                    <a:prstGeom prst="rect">
                      <a:avLst/>
                    </a:prstGeom>
                    <a:noFill/>
                  </pic:spPr>
                </pic:pic>
              </a:graphicData>
            </a:graphic>
          </wp:inline>
        </w:drawing>
      </w:r>
    </w:p>
    <w:p w:rsidR="00CE4209" w:rsidRPr="001F0AB2" w:rsidRDefault="00CE4209">
      <w:pPr>
        <w:pStyle w:val="Caption"/>
        <w:rPr>
          <w:rFonts w:cs="Times New Roman"/>
          <w:color w:val="230DC3"/>
          <w:sz w:val="24"/>
          <w:szCs w:val="24"/>
        </w:rPr>
        <w:pPrChange w:id="1417" w:author="Likhita Sanapa Prabhakar" w:date="2017-09-08T02:16:00Z">
          <w:pPr>
            <w:pStyle w:val="Caption"/>
            <w:jc w:val="both"/>
          </w:pPr>
        </w:pPrChange>
      </w:pPr>
      <w:bookmarkStart w:id="1418" w:name="_Toc492600494"/>
      <w:r>
        <w:t xml:space="preserve">Figure </w:t>
      </w:r>
      <w:fldSimple w:instr=" STYLEREF 1 \s ">
        <w:r w:rsidR="00B433EE">
          <w:rPr>
            <w:noProof/>
          </w:rPr>
          <w:t>2</w:t>
        </w:r>
      </w:fldSimple>
      <w:r w:rsidR="00B433EE">
        <w:noBreakHyphen/>
      </w:r>
      <w:fldSimple w:instr=" SEQ Figure \* ARABIC \s 1 ">
        <w:r w:rsidR="00B433EE">
          <w:rPr>
            <w:noProof/>
          </w:rPr>
          <w:t>79</w:t>
        </w:r>
      </w:fldSimple>
      <w:r>
        <w:t>: Inserting Data i</w:t>
      </w:r>
      <w:r w:rsidRPr="00105475">
        <w:t>nto Crimes Table</w:t>
      </w:r>
      <w:bookmarkEnd w:id="1418"/>
    </w:p>
    <w:p w:rsidR="00C15109" w:rsidRPr="00F9738C" w:rsidRDefault="005B2849" w:rsidP="001702D2">
      <w:pPr>
        <w:spacing w:before="120" w:after="0" w:line="360" w:lineRule="auto"/>
        <w:jc w:val="both"/>
        <w:rPr>
          <w:rFonts w:ascii="Times New Roman" w:hAnsi="Times New Roman" w:cs="Times New Roman"/>
          <w:b/>
          <w:color w:val="230DC3"/>
          <w:sz w:val="24"/>
          <w:szCs w:val="24"/>
        </w:rPr>
      </w:pPr>
      <w:r>
        <w:rPr>
          <w:rFonts w:ascii="Times New Roman" w:hAnsi="Times New Roman" w:cs="Times New Roman"/>
          <w:sz w:val="24"/>
          <w:szCs w:val="24"/>
        </w:rPr>
        <w:t>H</w:t>
      </w:r>
      <w:r w:rsidR="00C15109" w:rsidRPr="00F9738C">
        <w:rPr>
          <w:rFonts w:ascii="Times New Roman" w:hAnsi="Times New Roman" w:cs="Times New Roman"/>
          <w:sz w:val="24"/>
          <w:szCs w:val="24"/>
        </w:rPr>
        <w:t>ere, let’s see how to read the data from Elasticsearch. If we want to retrieve all theft crime documents, we first create a hive table:</w:t>
      </w:r>
    </w:p>
    <w:p w:rsidR="00CE4209" w:rsidRDefault="00CE4209">
      <w:pPr>
        <w:keepNext/>
        <w:spacing w:after="0" w:line="360" w:lineRule="auto"/>
        <w:jc w:val="center"/>
        <w:pPrChange w:id="1419" w:author="Likhita Sanapa Prabhakar" w:date="2017-09-08T03:11:00Z">
          <w:pPr>
            <w:keepNext/>
            <w:spacing w:after="0" w:line="360" w:lineRule="auto"/>
            <w:jc w:val="both"/>
          </w:pPr>
        </w:pPrChange>
      </w:pPr>
      <w:r>
        <w:rPr>
          <w:rFonts w:ascii="Times New Roman" w:hAnsi="Times New Roman" w:cs="Times New Roman"/>
          <w:noProof/>
          <w:sz w:val="24"/>
          <w:szCs w:val="24"/>
        </w:rPr>
        <w:drawing>
          <wp:inline distT="0" distB="0" distL="0" distR="0" wp14:anchorId="072656B7">
            <wp:extent cx="5041900" cy="1549234"/>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81206" cy="1561312"/>
                    </a:xfrm>
                    <a:prstGeom prst="rect">
                      <a:avLst/>
                    </a:prstGeom>
                    <a:noFill/>
                  </pic:spPr>
                </pic:pic>
              </a:graphicData>
            </a:graphic>
          </wp:inline>
        </w:drawing>
      </w:r>
    </w:p>
    <w:p w:rsidR="00844F92" w:rsidRDefault="00CE4209">
      <w:pPr>
        <w:pStyle w:val="Caption"/>
        <w:rPr>
          <w:rFonts w:cs="Times New Roman"/>
          <w:sz w:val="24"/>
          <w:szCs w:val="24"/>
        </w:rPr>
        <w:pPrChange w:id="1420" w:author="Likhita Sanapa Prabhakar" w:date="2017-09-08T02:16:00Z">
          <w:pPr>
            <w:pStyle w:val="Caption"/>
            <w:jc w:val="both"/>
          </w:pPr>
        </w:pPrChange>
      </w:pPr>
      <w:bookmarkStart w:id="1421" w:name="_Toc492600495"/>
      <w:r>
        <w:t xml:space="preserve">Figure </w:t>
      </w:r>
      <w:fldSimple w:instr=" STYLEREF 1 \s ">
        <w:r w:rsidR="00B433EE">
          <w:rPr>
            <w:noProof/>
          </w:rPr>
          <w:t>2</w:t>
        </w:r>
      </w:fldSimple>
      <w:r w:rsidR="00B433EE">
        <w:noBreakHyphen/>
      </w:r>
      <w:fldSimple w:instr=" SEQ Figure \* ARABIC \s 1 ">
        <w:r w:rsidR="00B433EE">
          <w:rPr>
            <w:noProof/>
          </w:rPr>
          <w:t>80</w:t>
        </w:r>
      </w:fldSimple>
      <w:r>
        <w:t xml:space="preserve">: </w:t>
      </w:r>
      <w:r w:rsidRPr="00860741">
        <w:t xml:space="preserve">Creating Hive Table for </w:t>
      </w:r>
      <w:proofErr w:type="spellStart"/>
      <w:r w:rsidRPr="00860741">
        <w:t>theft_crimes</w:t>
      </w:r>
      <w:bookmarkEnd w:id="1421"/>
      <w:proofErr w:type="spellEnd"/>
    </w:p>
    <w:p w:rsidR="00C15109" w:rsidRPr="00F9738C" w:rsidRDefault="00D3603A" w:rsidP="00CA516C">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can </w:t>
      </w:r>
      <w:r w:rsidR="00C15109" w:rsidRPr="00F9738C">
        <w:rPr>
          <w:rFonts w:ascii="Times New Roman" w:hAnsi="Times New Roman" w:cs="Times New Roman"/>
          <w:sz w:val="24"/>
          <w:szCs w:val="24"/>
        </w:rPr>
        <w:t>write SQL queries to get the data from Elasticsearch.</w:t>
      </w:r>
    </w:p>
    <w:p w:rsidR="00CE4209" w:rsidRDefault="00CE4209">
      <w:pPr>
        <w:keepNext/>
        <w:spacing w:line="480" w:lineRule="auto"/>
        <w:jc w:val="center"/>
        <w:pPrChange w:id="1422" w:author="Likhita Sanapa Prabhakar" w:date="2017-09-08T03:11:00Z">
          <w:pPr>
            <w:keepNext/>
            <w:spacing w:line="480" w:lineRule="auto"/>
          </w:pPr>
        </w:pPrChange>
      </w:pPr>
      <w:r>
        <w:rPr>
          <w:rFonts w:ascii="Times New Roman" w:hAnsi="Times New Roman" w:cs="Times New Roman"/>
          <w:b/>
          <w:noProof/>
          <w:color w:val="230DC3"/>
          <w:sz w:val="26"/>
          <w:szCs w:val="26"/>
        </w:rPr>
        <w:drawing>
          <wp:inline distT="0" distB="0" distL="0" distR="0" wp14:anchorId="20385986">
            <wp:extent cx="4673600" cy="3523615"/>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73600" cy="3523615"/>
                    </a:xfrm>
                    <a:prstGeom prst="rect">
                      <a:avLst/>
                    </a:prstGeom>
                    <a:noFill/>
                  </pic:spPr>
                </pic:pic>
              </a:graphicData>
            </a:graphic>
          </wp:inline>
        </w:drawing>
      </w:r>
    </w:p>
    <w:p w:rsidR="00C15109" w:rsidRDefault="00CE4209">
      <w:pPr>
        <w:pStyle w:val="Caption"/>
        <w:rPr>
          <w:rFonts w:cs="Times New Roman"/>
          <w:b/>
          <w:color w:val="230DC3"/>
          <w:sz w:val="26"/>
          <w:szCs w:val="26"/>
        </w:rPr>
        <w:pPrChange w:id="1423" w:author="Likhita Sanapa Prabhakar" w:date="2017-09-08T02:16:00Z">
          <w:pPr>
            <w:pStyle w:val="Caption"/>
            <w:jc w:val="left"/>
          </w:pPr>
        </w:pPrChange>
      </w:pPr>
      <w:bookmarkStart w:id="1424" w:name="_Toc492600496"/>
      <w:r>
        <w:t xml:space="preserve">Figure </w:t>
      </w:r>
      <w:fldSimple w:instr=" STYLEREF 1 \s ">
        <w:r w:rsidR="00B433EE">
          <w:rPr>
            <w:noProof/>
          </w:rPr>
          <w:t>2</w:t>
        </w:r>
      </w:fldSimple>
      <w:r w:rsidR="00B433EE">
        <w:noBreakHyphen/>
      </w:r>
      <w:fldSimple w:instr=" SEQ Figure \* ARABIC \s 1 ">
        <w:r w:rsidR="00B433EE">
          <w:rPr>
            <w:noProof/>
          </w:rPr>
          <w:t>81</w:t>
        </w:r>
      </w:fldSimple>
      <w:r>
        <w:t xml:space="preserve">: </w:t>
      </w:r>
      <w:r w:rsidRPr="00821050">
        <w:t>Results from the Requested Query</w:t>
      </w:r>
      <w:bookmarkEnd w:id="1424"/>
    </w:p>
    <w:p w:rsidR="00017CB3" w:rsidRDefault="00017CB3" w:rsidP="00DF7F3A">
      <w:pPr>
        <w:pStyle w:val="Standard"/>
        <w:rPr>
          <w:noProof/>
        </w:rPr>
      </w:pPr>
    </w:p>
    <w:p w:rsidR="003A6415" w:rsidDel="00434135" w:rsidRDefault="00C15109" w:rsidP="003A6415">
      <w:pPr>
        <w:pStyle w:val="Standard"/>
        <w:spacing w:after="200" w:line="360" w:lineRule="auto"/>
        <w:jc w:val="both"/>
        <w:rPr>
          <w:del w:id="1425" w:author="Likhita Sanapa Prabhakar" w:date="2017-09-08T03:11:00Z"/>
          <w:rFonts w:ascii="Times New Roman" w:hAnsi="Times New Roman" w:cs="Times New Roman"/>
          <w:noProof/>
        </w:rPr>
      </w:pPr>
      <w:r w:rsidRPr="00017CB3">
        <w:rPr>
          <w:rFonts w:ascii="Times New Roman" w:hAnsi="Times New Roman" w:cs="Times New Roman"/>
          <w:noProof/>
        </w:rPr>
        <w:t>In this way, Hive makes it possible to read the indexed data from Elasticsearch using SQL queries.</w:t>
      </w:r>
      <w:r w:rsidR="00673FA7" w:rsidRPr="00017CB3">
        <w:rPr>
          <w:rFonts w:ascii="Times New Roman" w:hAnsi="Times New Roman" w:cs="Times New Roman"/>
          <w:noProof/>
        </w:rPr>
        <w:t xml:space="preserve"> </w:t>
      </w:r>
    </w:p>
    <w:p w:rsidR="005025E6" w:rsidRDefault="003A6415">
      <w:pPr>
        <w:pStyle w:val="Standard"/>
        <w:spacing w:after="200" w:line="360" w:lineRule="auto"/>
        <w:jc w:val="both"/>
        <w:rPr>
          <w:ins w:id="1426" w:author="Likhita Sanapa Prabhakar" w:date="2017-09-08T03:11:00Z"/>
          <w:rFonts w:ascii="Times New Roman" w:hAnsi="Times New Roman" w:cs="Times New Roman"/>
          <w:noProof/>
        </w:rPr>
        <w:pPrChange w:id="1427" w:author="Likhita Sanapa Prabhakar" w:date="2017-09-08T03:11:00Z">
          <w:pPr>
            <w:pStyle w:val="Standard"/>
            <w:spacing w:line="360" w:lineRule="auto"/>
            <w:jc w:val="both"/>
          </w:pPr>
        </w:pPrChange>
      </w:pPr>
      <w:r>
        <w:rPr>
          <w:rFonts w:ascii="Times New Roman" w:hAnsi="Times New Roman" w:cs="Times New Roman"/>
          <w:noProof/>
        </w:rPr>
        <w:t>In summary</w:t>
      </w:r>
      <w:r w:rsidR="004F17A8">
        <w:rPr>
          <w:rFonts w:ascii="Times New Roman" w:hAnsi="Times New Roman" w:cs="Times New Roman"/>
          <w:noProof/>
        </w:rPr>
        <w:t>, with the Elasticsearch on</w:t>
      </w:r>
      <w:r w:rsidR="00673FA7" w:rsidRPr="00017CB3">
        <w:rPr>
          <w:rFonts w:ascii="Times New Roman" w:hAnsi="Times New Roman" w:cs="Times New Roman"/>
          <w:noProof/>
        </w:rPr>
        <w:t xml:space="preserve"> Hadoop </w:t>
      </w:r>
      <w:r w:rsidR="004F17A8">
        <w:rPr>
          <w:rFonts w:ascii="Times New Roman" w:hAnsi="Times New Roman" w:cs="Times New Roman"/>
          <w:noProof/>
        </w:rPr>
        <w:t xml:space="preserve">cluster, </w:t>
      </w:r>
      <w:r w:rsidR="00673FA7" w:rsidRPr="00017CB3">
        <w:rPr>
          <w:rFonts w:ascii="Times New Roman" w:hAnsi="Times New Roman" w:cs="Times New Roman"/>
          <w:noProof/>
        </w:rPr>
        <w:t>we have experimented, learned and tested how data can be imported to Elasticsearch, indexed, processed and visua</w:t>
      </w:r>
      <w:r>
        <w:rPr>
          <w:rFonts w:ascii="Times New Roman" w:hAnsi="Times New Roman" w:cs="Times New Roman"/>
          <w:noProof/>
        </w:rPr>
        <w:t>lized using different tools of H</w:t>
      </w:r>
      <w:r w:rsidR="00673FA7" w:rsidRPr="00017CB3">
        <w:rPr>
          <w:rFonts w:ascii="Times New Roman" w:hAnsi="Times New Roman" w:cs="Times New Roman"/>
          <w:noProof/>
        </w:rPr>
        <w:t xml:space="preserve">adoop. </w:t>
      </w:r>
      <w:r>
        <w:rPr>
          <w:rFonts w:ascii="Times New Roman" w:hAnsi="Times New Roman" w:cs="Times New Roman"/>
          <w:noProof/>
        </w:rPr>
        <w:t>W</w:t>
      </w:r>
      <w:r w:rsidR="00673FA7" w:rsidRPr="00017CB3">
        <w:rPr>
          <w:rFonts w:ascii="Times New Roman" w:hAnsi="Times New Roman" w:cs="Times New Roman"/>
          <w:noProof/>
        </w:rPr>
        <w:t xml:space="preserve">e have also created a Twitter Trend Analyzer which streams real-time data </w:t>
      </w:r>
      <w:r w:rsidR="0053358B" w:rsidRPr="00017CB3">
        <w:rPr>
          <w:rFonts w:ascii="Times New Roman" w:hAnsi="Times New Roman" w:cs="Times New Roman"/>
          <w:noProof/>
        </w:rPr>
        <w:t xml:space="preserve">using Elasticsearch </w:t>
      </w:r>
      <w:r>
        <w:rPr>
          <w:rFonts w:ascii="Times New Roman" w:hAnsi="Times New Roman" w:cs="Times New Roman"/>
          <w:noProof/>
        </w:rPr>
        <w:t>H</w:t>
      </w:r>
      <w:r w:rsidR="0053358B" w:rsidRPr="00017CB3">
        <w:rPr>
          <w:rFonts w:ascii="Times New Roman" w:hAnsi="Times New Roman" w:cs="Times New Roman"/>
          <w:noProof/>
        </w:rPr>
        <w:t>adoop methodologies.</w:t>
      </w:r>
      <w:bookmarkStart w:id="1428" w:name="_Toc492334923"/>
    </w:p>
    <w:p w:rsidR="00434135" w:rsidRDefault="00434135">
      <w:pPr>
        <w:pStyle w:val="Standard"/>
        <w:spacing w:after="200" w:line="360" w:lineRule="auto"/>
        <w:jc w:val="both"/>
        <w:rPr>
          <w:ins w:id="1429" w:author="Likhita Sanapa Prabhakar" w:date="2017-09-08T03:11:00Z"/>
          <w:rFonts w:ascii="Times New Roman" w:hAnsi="Times New Roman" w:cs="Times New Roman"/>
          <w:noProof/>
        </w:rPr>
        <w:pPrChange w:id="1430" w:author="Likhita Sanapa Prabhakar" w:date="2017-09-08T03:11:00Z">
          <w:pPr>
            <w:pStyle w:val="Standard"/>
            <w:spacing w:line="360" w:lineRule="auto"/>
            <w:jc w:val="both"/>
          </w:pPr>
        </w:pPrChange>
      </w:pPr>
    </w:p>
    <w:p w:rsidR="00434135" w:rsidRDefault="00434135">
      <w:pPr>
        <w:pStyle w:val="Standard"/>
        <w:spacing w:after="200" w:line="360" w:lineRule="auto"/>
        <w:jc w:val="both"/>
        <w:rPr>
          <w:ins w:id="1431" w:author="Likhita Sanapa Prabhakar" w:date="2017-09-08T03:11:00Z"/>
          <w:rFonts w:ascii="Times New Roman" w:hAnsi="Times New Roman" w:cs="Times New Roman"/>
          <w:noProof/>
        </w:rPr>
        <w:pPrChange w:id="1432" w:author="Likhita Sanapa Prabhakar" w:date="2017-09-08T03:11:00Z">
          <w:pPr>
            <w:pStyle w:val="Standard"/>
            <w:spacing w:line="360" w:lineRule="auto"/>
            <w:jc w:val="both"/>
          </w:pPr>
        </w:pPrChange>
      </w:pPr>
    </w:p>
    <w:p w:rsidR="00434135" w:rsidRDefault="00434135">
      <w:pPr>
        <w:pStyle w:val="Standard"/>
        <w:spacing w:after="200" w:line="360" w:lineRule="auto"/>
        <w:jc w:val="both"/>
        <w:rPr>
          <w:ins w:id="1433" w:author="Likhita Sanapa Prabhakar" w:date="2017-09-08T03:11:00Z"/>
          <w:rFonts w:ascii="Times New Roman" w:hAnsi="Times New Roman" w:cs="Times New Roman"/>
          <w:noProof/>
        </w:rPr>
        <w:pPrChange w:id="1434" w:author="Likhita Sanapa Prabhakar" w:date="2017-09-08T03:11:00Z">
          <w:pPr>
            <w:pStyle w:val="Standard"/>
            <w:spacing w:line="360" w:lineRule="auto"/>
            <w:jc w:val="both"/>
          </w:pPr>
        </w:pPrChange>
      </w:pPr>
    </w:p>
    <w:p w:rsidR="00434135" w:rsidRPr="00CE4209" w:rsidRDefault="00434135">
      <w:pPr>
        <w:pStyle w:val="Standard"/>
        <w:spacing w:after="200" w:line="360" w:lineRule="auto"/>
        <w:jc w:val="both"/>
        <w:rPr>
          <w:noProof/>
        </w:rPr>
        <w:pPrChange w:id="1435" w:author="Likhita Sanapa Prabhakar" w:date="2017-09-08T03:11:00Z">
          <w:pPr>
            <w:pStyle w:val="Standard"/>
            <w:spacing w:line="360" w:lineRule="auto"/>
            <w:jc w:val="both"/>
          </w:pPr>
        </w:pPrChange>
      </w:pPr>
    </w:p>
    <w:p w:rsidR="00B7502A" w:rsidRPr="00DF7F3A" w:rsidRDefault="0041007D" w:rsidP="007513FE">
      <w:pPr>
        <w:pStyle w:val="Heading1"/>
        <w:numPr>
          <w:ilvl w:val="0"/>
          <w:numId w:val="2"/>
        </w:numPr>
        <w:ind w:left="720" w:hanging="720"/>
      </w:pPr>
      <w:bookmarkStart w:id="1436" w:name="_Toc492600402"/>
      <w:r w:rsidRPr="00DF7F3A">
        <w:lastRenderedPageBreak/>
        <w:t>ELASTICSEARCH USING AWS</w:t>
      </w:r>
      <w:bookmarkEnd w:id="1428"/>
      <w:bookmarkEnd w:id="1436"/>
    </w:p>
    <w:p w:rsidR="00C9664A" w:rsidRDefault="00110E25" w:rsidP="00C9664A">
      <w:pPr>
        <w:spacing w:after="200" w:line="360" w:lineRule="auto"/>
        <w:jc w:val="both"/>
        <w:rPr>
          <w:rFonts w:ascii="Times New Roman" w:hAnsi="Times New Roman" w:cs="Times New Roman"/>
          <w:sz w:val="24"/>
          <w:szCs w:val="24"/>
        </w:rPr>
      </w:pPr>
      <w:r w:rsidRPr="00334E3A">
        <w:rPr>
          <w:rFonts w:ascii="Times New Roman" w:hAnsi="Times New Roman" w:cs="Times New Roman"/>
          <w:sz w:val="24"/>
          <w:szCs w:val="24"/>
        </w:rPr>
        <w:t xml:space="preserve">In the previous section, we have completely worked on a local CentOS 7 </w:t>
      </w:r>
      <w:r w:rsidR="00C9664A">
        <w:rPr>
          <w:rFonts w:ascii="Times New Roman" w:hAnsi="Times New Roman" w:cs="Times New Roman"/>
          <w:sz w:val="24"/>
          <w:szCs w:val="24"/>
        </w:rPr>
        <w:t>workstation. I</w:t>
      </w:r>
      <w:r w:rsidRPr="00334E3A">
        <w:rPr>
          <w:rFonts w:ascii="Times New Roman" w:hAnsi="Times New Roman" w:cs="Times New Roman"/>
          <w:sz w:val="24"/>
          <w:szCs w:val="24"/>
        </w:rPr>
        <w:t xml:space="preserve">n this section, we implemented Elasticsearch in AWS using its services. </w:t>
      </w:r>
    </w:p>
    <w:p w:rsidR="00AD6535" w:rsidRDefault="00110E25" w:rsidP="00AD6535">
      <w:pPr>
        <w:spacing w:after="200" w:line="360" w:lineRule="auto"/>
        <w:jc w:val="both"/>
        <w:rPr>
          <w:rFonts w:ascii="Times New Roman" w:hAnsi="Times New Roman" w:cs="Times New Roman"/>
          <w:sz w:val="24"/>
          <w:szCs w:val="24"/>
        </w:rPr>
      </w:pPr>
      <w:r w:rsidRPr="00334E3A">
        <w:rPr>
          <w:rFonts w:ascii="Times New Roman" w:hAnsi="Times New Roman" w:cs="Times New Roman"/>
          <w:sz w:val="24"/>
          <w:szCs w:val="24"/>
        </w:rPr>
        <w:t xml:space="preserve">The major difference in working on a local server and AWS is that, in the local machine we use Elasticsearch </w:t>
      </w:r>
      <w:r w:rsidR="00F44120">
        <w:rPr>
          <w:rFonts w:ascii="Times New Roman" w:hAnsi="Times New Roman" w:cs="Times New Roman"/>
          <w:sz w:val="24"/>
          <w:szCs w:val="24"/>
        </w:rPr>
        <w:t>in conjunction with</w:t>
      </w:r>
      <w:r w:rsidRPr="00334E3A">
        <w:rPr>
          <w:rFonts w:ascii="Times New Roman" w:hAnsi="Times New Roman" w:cs="Times New Roman"/>
          <w:sz w:val="24"/>
          <w:szCs w:val="24"/>
        </w:rPr>
        <w:t xml:space="preserve"> multiple tools separately and we need to start up each service every time we want to use Elasticsearch. And it is a </w:t>
      </w:r>
      <w:r w:rsidR="00746F91">
        <w:rPr>
          <w:rFonts w:ascii="Times New Roman" w:hAnsi="Times New Roman" w:cs="Times New Roman"/>
          <w:sz w:val="24"/>
          <w:szCs w:val="24"/>
        </w:rPr>
        <w:t xml:space="preserve">very challenging </w:t>
      </w:r>
      <w:r w:rsidRPr="00334E3A">
        <w:rPr>
          <w:rFonts w:ascii="Times New Roman" w:hAnsi="Times New Roman" w:cs="Times New Roman"/>
          <w:sz w:val="24"/>
          <w:szCs w:val="24"/>
        </w:rPr>
        <w:t xml:space="preserve">job to run real time analytics on a local system as a user. If we have the data already </w:t>
      </w:r>
      <w:del w:id="1437" w:author="Likhita Sanapa Prabhakar" w:date="2017-09-08T03:13:00Z">
        <w:r w:rsidRPr="00334E3A" w:rsidDel="008D53AA">
          <w:rPr>
            <w:rFonts w:ascii="Times New Roman" w:hAnsi="Times New Roman" w:cs="Times New Roman"/>
            <w:sz w:val="24"/>
            <w:szCs w:val="24"/>
          </w:rPr>
          <w:delText>then</w:delText>
        </w:r>
      </w:del>
      <w:ins w:id="1438" w:author="Likhita Sanapa Prabhakar" w:date="2017-09-08T03:13:00Z">
        <w:r w:rsidR="008D53AA" w:rsidRPr="00334E3A">
          <w:rPr>
            <w:rFonts w:ascii="Times New Roman" w:hAnsi="Times New Roman" w:cs="Times New Roman"/>
            <w:sz w:val="24"/>
            <w:szCs w:val="24"/>
          </w:rPr>
          <w:t>then,</w:t>
        </w:r>
      </w:ins>
      <w:r w:rsidRPr="00334E3A">
        <w:rPr>
          <w:rFonts w:ascii="Times New Roman" w:hAnsi="Times New Roman" w:cs="Times New Roman"/>
          <w:sz w:val="24"/>
          <w:szCs w:val="24"/>
        </w:rPr>
        <w:t xml:space="preserve"> </w:t>
      </w:r>
      <w:r w:rsidR="00AD6535">
        <w:rPr>
          <w:rFonts w:ascii="Times New Roman" w:hAnsi="Times New Roman" w:cs="Times New Roman"/>
          <w:sz w:val="24"/>
          <w:szCs w:val="24"/>
        </w:rPr>
        <w:t xml:space="preserve">we want </w:t>
      </w:r>
      <w:r w:rsidRPr="00334E3A">
        <w:rPr>
          <w:rFonts w:ascii="Times New Roman" w:hAnsi="Times New Roman" w:cs="Times New Roman"/>
          <w:sz w:val="24"/>
          <w:szCs w:val="24"/>
        </w:rPr>
        <w:t xml:space="preserve">the analysis </w:t>
      </w:r>
      <w:r w:rsidR="00AD6535">
        <w:rPr>
          <w:rFonts w:ascii="Times New Roman" w:hAnsi="Times New Roman" w:cs="Times New Roman"/>
          <w:sz w:val="24"/>
          <w:szCs w:val="24"/>
        </w:rPr>
        <w:t>to be simple and easy</w:t>
      </w:r>
      <w:r w:rsidRPr="00334E3A">
        <w:rPr>
          <w:rFonts w:ascii="Times New Roman" w:hAnsi="Times New Roman" w:cs="Times New Roman"/>
          <w:sz w:val="24"/>
          <w:szCs w:val="24"/>
        </w:rPr>
        <w:t xml:space="preserve">. </w:t>
      </w:r>
    </w:p>
    <w:p w:rsidR="001F4EAD" w:rsidRPr="00334E3A" w:rsidRDefault="00AD6535" w:rsidP="00AD6535">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AWS</w:t>
      </w:r>
      <w:r w:rsidR="00BC18AD" w:rsidRPr="00334E3A">
        <w:rPr>
          <w:rFonts w:ascii="Times New Roman" w:hAnsi="Times New Roman" w:cs="Times New Roman"/>
          <w:sz w:val="24"/>
          <w:szCs w:val="24"/>
        </w:rPr>
        <w:t xml:space="preserve"> provides all the built-in tools that are required for </w:t>
      </w:r>
      <w:r>
        <w:rPr>
          <w:rFonts w:ascii="Times New Roman" w:hAnsi="Times New Roman" w:cs="Times New Roman"/>
          <w:sz w:val="24"/>
          <w:szCs w:val="24"/>
        </w:rPr>
        <w:t>data analysis</w:t>
      </w:r>
      <w:r w:rsidR="00BC18AD" w:rsidRPr="00334E3A">
        <w:rPr>
          <w:rFonts w:ascii="Times New Roman" w:hAnsi="Times New Roman" w:cs="Times New Roman"/>
          <w:sz w:val="24"/>
          <w:szCs w:val="24"/>
        </w:rPr>
        <w:t xml:space="preserve">. It provides an interface where streaming, analytics, Elasticsearch and Kibana can be accessed. AWS </w:t>
      </w:r>
      <w:r w:rsidR="00E75579">
        <w:rPr>
          <w:rFonts w:ascii="Times New Roman" w:hAnsi="Times New Roman" w:cs="Times New Roman"/>
          <w:sz w:val="24"/>
          <w:szCs w:val="24"/>
        </w:rPr>
        <w:t>supplies</w:t>
      </w:r>
      <w:r w:rsidR="00BC18AD" w:rsidRPr="00334E3A">
        <w:rPr>
          <w:rFonts w:ascii="Times New Roman" w:hAnsi="Times New Roman" w:cs="Times New Roman"/>
          <w:sz w:val="24"/>
          <w:szCs w:val="24"/>
        </w:rPr>
        <w:t xml:space="preserve"> a cloud environment with data storage buckets and services to stream real-time data. We </w:t>
      </w:r>
      <w:r w:rsidR="001A67D9">
        <w:rPr>
          <w:rFonts w:ascii="Times New Roman" w:hAnsi="Times New Roman" w:cs="Times New Roman"/>
          <w:sz w:val="24"/>
          <w:szCs w:val="24"/>
        </w:rPr>
        <w:t>could</w:t>
      </w:r>
      <w:r w:rsidR="00BC18AD" w:rsidRPr="00334E3A">
        <w:rPr>
          <w:rFonts w:ascii="Times New Roman" w:hAnsi="Times New Roman" w:cs="Times New Roman"/>
          <w:sz w:val="24"/>
          <w:szCs w:val="24"/>
        </w:rPr>
        <w:t xml:space="preserve"> write code in any programming language to stream the </w:t>
      </w:r>
      <w:r w:rsidR="001A67D9">
        <w:rPr>
          <w:rFonts w:ascii="Times New Roman" w:hAnsi="Times New Roman" w:cs="Times New Roman"/>
          <w:sz w:val="24"/>
          <w:szCs w:val="24"/>
        </w:rPr>
        <w:t>data</w:t>
      </w:r>
      <w:r w:rsidR="00BC18AD" w:rsidRPr="00334E3A">
        <w:rPr>
          <w:rFonts w:ascii="Times New Roman" w:hAnsi="Times New Roman" w:cs="Times New Roman"/>
          <w:sz w:val="24"/>
          <w:szCs w:val="24"/>
        </w:rPr>
        <w:t xml:space="preserve"> to AWS and perform analytics and visualizations on the streamed data. AWS provides </w:t>
      </w:r>
      <w:r w:rsidR="005603E4">
        <w:rPr>
          <w:rFonts w:ascii="Times New Roman" w:hAnsi="Times New Roman" w:cs="Times New Roman"/>
          <w:sz w:val="24"/>
          <w:szCs w:val="24"/>
        </w:rPr>
        <w:t xml:space="preserve">a powerful, comprehensive, and easy-to-use </w:t>
      </w:r>
      <w:r w:rsidR="00BC18AD" w:rsidRPr="00334E3A">
        <w:rPr>
          <w:rFonts w:ascii="Times New Roman" w:hAnsi="Times New Roman" w:cs="Times New Roman"/>
          <w:sz w:val="24"/>
          <w:szCs w:val="24"/>
        </w:rPr>
        <w:t xml:space="preserve">infrastructure for streaming </w:t>
      </w:r>
      <w:r w:rsidR="005603E4">
        <w:rPr>
          <w:rFonts w:ascii="Times New Roman" w:hAnsi="Times New Roman" w:cs="Times New Roman"/>
          <w:sz w:val="24"/>
          <w:szCs w:val="24"/>
        </w:rPr>
        <w:t>and analyzing real-</w:t>
      </w:r>
      <w:r w:rsidR="00BC18AD" w:rsidRPr="00334E3A">
        <w:rPr>
          <w:rFonts w:ascii="Times New Roman" w:hAnsi="Times New Roman" w:cs="Times New Roman"/>
          <w:sz w:val="24"/>
          <w:szCs w:val="24"/>
        </w:rPr>
        <w:t>time data.</w:t>
      </w:r>
    </w:p>
    <w:p w:rsidR="0041007D" w:rsidRPr="001F4EAD" w:rsidRDefault="0041007D" w:rsidP="00C02E34">
      <w:pPr>
        <w:pStyle w:val="Heading2"/>
        <w:rPr>
          <w:rFonts w:cs="Times New Roman"/>
          <w:color w:val="230DC3"/>
        </w:rPr>
      </w:pPr>
      <w:bookmarkStart w:id="1439" w:name="_Toc492333868"/>
      <w:bookmarkStart w:id="1440" w:name="_Toc492334924"/>
      <w:bookmarkStart w:id="1441" w:name="_Toc492600403"/>
      <w:bookmarkEnd w:id="1439"/>
      <w:r>
        <w:t>AWS Account</w:t>
      </w:r>
      <w:bookmarkEnd w:id="1440"/>
      <w:bookmarkEnd w:id="1441"/>
    </w:p>
    <w:p w:rsidR="00BC18AD" w:rsidRPr="007D5DBF" w:rsidRDefault="00FD39AF" w:rsidP="00334E3A">
      <w:pPr>
        <w:spacing w:after="0" w:line="360" w:lineRule="auto"/>
        <w:jc w:val="both"/>
        <w:rPr>
          <w:rFonts w:ascii="Times New Roman" w:hAnsi="Times New Roman" w:cs="Times New Roman"/>
          <w:sz w:val="24"/>
          <w:szCs w:val="24"/>
        </w:rPr>
      </w:pPr>
      <w:r w:rsidRPr="007D5DBF">
        <w:rPr>
          <w:rFonts w:ascii="Times New Roman" w:hAnsi="Times New Roman" w:cs="Times New Roman"/>
          <w:sz w:val="24"/>
          <w:szCs w:val="24"/>
        </w:rPr>
        <w:t xml:space="preserve">First, we </w:t>
      </w:r>
      <w:r w:rsidR="00211061" w:rsidRPr="007D5DBF">
        <w:rPr>
          <w:rFonts w:ascii="Times New Roman" w:hAnsi="Times New Roman" w:cs="Times New Roman"/>
          <w:sz w:val="24"/>
          <w:szCs w:val="24"/>
        </w:rPr>
        <w:t xml:space="preserve">need to </w:t>
      </w:r>
      <w:r w:rsidRPr="007D5DBF">
        <w:rPr>
          <w:rFonts w:ascii="Times New Roman" w:hAnsi="Times New Roman" w:cs="Times New Roman"/>
          <w:sz w:val="24"/>
          <w:szCs w:val="24"/>
        </w:rPr>
        <w:t>have a</w:t>
      </w:r>
      <w:r w:rsidR="00BD17DE" w:rsidRPr="007D5DBF">
        <w:rPr>
          <w:rFonts w:ascii="Times New Roman" w:hAnsi="Times New Roman" w:cs="Times New Roman"/>
          <w:sz w:val="24"/>
          <w:szCs w:val="24"/>
        </w:rPr>
        <w:t>n</w:t>
      </w:r>
      <w:r w:rsidRPr="007D5DBF">
        <w:rPr>
          <w:rFonts w:ascii="Times New Roman" w:hAnsi="Times New Roman" w:cs="Times New Roman"/>
          <w:sz w:val="24"/>
          <w:szCs w:val="24"/>
        </w:rPr>
        <w:t xml:space="preserve"> AWS account to start with. Account creation can be done from this link: </w:t>
      </w:r>
      <w:r w:rsidR="00B923ED" w:rsidRPr="007D5DBF">
        <w:rPr>
          <w:rFonts w:ascii="Times New Roman" w:hAnsi="Times New Roman" w:cs="Times New Roman"/>
          <w:sz w:val="24"/>
          <w:szCs w:val="24"/>
          <w:rPrChange w:id="1442" w:author="Likhita Sanapa Prabhakar" w:date="2017-09-08T03:27:00Z">
            <w:rPr/>
          </w:rPrChange>
        </w:rPr>
        <w:fldChar w:fldCharType="begin"/>
      </w:r>
      <w:r w:rsidR="00B923ED" w:rsidRPr="007D5DBF">
        <w:rPr>
          <w:rFonts w:ascii="Times New Roman" w:hAnsi="Times New Roman" w:cs="Times New Roman"/>
          <w:sz w:val="24"/>
          <w:szCs w:val="24"/>
          <w:rPrChange w:id="1443" w:author="Likhita Sanapa Prabhakar" w:date="2017-09-08T03:27:00Z">
            <w:rPr/>
          </w:rPrChange>
        </w:rPr>
        <w:instrText xml:space="preserve"> HYPERLINK "http://aws.amazon.com/" </w:instrText>
      </w:r>
      <w:r w:rsidR="00B923ED" w:rsidRPr="007D5DBF">
        <w:rPr>
          <w:rFonts w:ascii="Times New Roman" w:hAnsi="Times New Roman" w:cs="Times New Roman"/>
          <w:sz w:val="24"/>
          <w:szCs w:val="24"/>
          <w:rPrChange w:id="1444" w:author="Likhita Sanapa Prabhakar" w:date="2017-09-08T03:27:00Z">
            <w:rPr>
              <w:rStyle w:val="Hyperlink"/>
              <w:rFonts w:ascii="Times New Roman" w:hAnsi="Times New Roman" w:cs="Times New Roman"/>
              <w:color w:val="auto"/>
              <w:sz w:val="24"/>
              <w:szCs w:val="24"/>
            </w:rPr>
          </w:rPrChange>
        </w:rPr>
        <w:fldChar w:fldCharType="separate"/>
      </w:r>
      <w:r w:rsidRPr="007D5DBF">
        <w:rPr>
          <w:rStyle w:val="Hyperlink"/>
          <w:rFonts w:ascii="Times New Roman" w:hAnsi="Times New Roman" w:cs="Times New Roman"/>
          <w:color w:val="auto"/>
          <w:sz w:val="24"/>
          <w:szCs w:val="24"/>
        </w:rPr>
        <w:t>http://aws.amazon.com/</w:t>
      </w:r>
      <w:r w:rsidR="00B923ED" w:rsidRPr="007D5DBF">
        <w:rPr>
          <w:rStyle w:val="Hyperlink"/>
          <w:rFonts w:ascii="Times New Roman" w:hAnsi="Times New Roman" w:cs="Times New Roman"/>
          <w:color w:val="auto"/>
          <w:sz w:val="24"/>
          <w:szCs w:val="24"/>
          <w:rPrChange w:id="1445" w:author="Likhita Sanapa Prabhakar" w:date="2017-09-08T03:27:00Z">
            <w:rPr>
              <w:rStyle w:val="Hyperlink"/>
              <w:rFonts w:ascii="Times New Roman" w:hAnsi="Times New Roman" w:cs="Times New Roman"/>
              <w:color w:val="auto"/>
              <w:sz w:val="24"/>
              <w:szCs w:val="24"/>
            </w:rPr>
          </w:rPrChange>
        </w:rPr>
        <w:fldChar w:fldCharType="end"/>
      </w:r>
      <w:r w:rsidR="00334E3A" w:rsidRPr="007D5DBF">
        <w:rPr>
          <w:rStyle w:val="Hyperlink"/>
          <w:rFonts w:ascii="Times New Roman" w:hAnsi="Times New Roman" w:cs="Times New Roman"/>
          <w:color w:val="auto"/>
          <w:sz w:val="24"/>
          <w:szCs w:val="24"/>
        </w:rPr>
        <w:t>.</w:t>
      </w:r>
    </w:p>
    <w:p w:rsidR="00DF22E7" w:rsidRDefault="00FD39AF" w:rsidP="003E3E2A">
      <w:pPr>
        <w:keepNext/>
        <w:spacing w:after="0" w:line="360" w:lineRule="auto"/>
        <w:jc w:val="center"/>
      </w:pPr>
      <w:r>
        <w:rPr>
          <w:noProof/>
        </w:rPr>
        <w:drawing>
          <wp:inline distT="0" distB="0" distL="0" distR="0" wp14:anchorId="52D53AC1" wp14:editId="593BCE83">
            <wp:extent cx="3314700" cy="231462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32901" cy="2327332"/>
                    </a:xfrm>
                    <a:prstGeom prst="rect">
                      <a:avLst/>
                    </a:prstGeom>
                  </pic:spPr>
                </pic:pic>
              </a:graphicData>
            </a:graphic>
          </wp:inline>
        </w:drawing>
      </w:r>
    </w:p>
    <w:p w:rsidR="00FD39AF" w:rsidRDefault="00DF22E7">
      <w:pPr>
        <w:pStyle w:val="Caption"/>
        <w:rPr>
          <w:rFonts w:cs="Times New Roman"/>
          <w:b/>
          <w:color w:val="230DC3"/>
          <w:sz w:val="26"/>
          <w:szCs w:val="26"/>
        </w:rPr>
      </w:pPr>
      <w:bookmarkStart w:id="1446" w:name="_Toc492600497"/>
      <w:r>
        <w:t xml:space="preserve">Figure </w:t>
      </w:r>
      <w:fldSimple w:instr=" STYLEREF 1 \s ">
        <w:r w:rsidR="00B433EE">
          <w:rPr>
            <w:noProof/>
          </w:rPr>
          <w:t>3</w:t>
        </w:r>
      </w:fldSimple>
      <w:r w:rsidR="00B433EE">
        <w:noBreakHyphen/>
      </w:r>
      <w:fldSimple w:instr=" SEQ Figure \* ARABIC \s 1 ">
        <w:r w:rsidR="00B433EE">
          <w:rPr>
            <w:noProof/>
          </w:rPr>
          <w:t>1</w:t>
        </w:r>
      </w:fldSimple>
      <w:r>
        <w:t>: Creating AWS Account</w:t>
      </w:r>
      <w:bookmarkEnd w:id="1446"/>
    </w:p>
    <w:p w:rsidR="00706A6F" w:rsidRDefault="00F86AF8" w:rsidP="005B2B34">
      <w:pPr>
        <w:pStyle w:val="Heading2"/>
      </w:pPr>
      <w:bookmarkStart w:id="1447" w:name="_Toc492334925"/>
      <w:bookmarkStart w:id="1448" w:name="_Toc492600404"/>
      <w:r>
        <w:lastRenderedPageBreak/>
        <w:t>Architecture</w:t>
      </w:r>
      <w:bookmarkEnd w:id="1447"/>
      <w:bookmarkEnd w:id="1448"/>
    </w:p>
    <w:p w:rsidR="00F86AF8" w:rsidRDefault="00F86AF8" w:rsidP="00BD17DE">
      <w:pPr>
        <w:spacing w:after="120" w:line="360" w:lineRule="auto"/>
        <w:jc w:val="both"/>
        <w:rPr>
          <w:rFonts w:ascii="Times New Roman" w:hAnsi="Times New Roman" w:cs="Times New Roman"/>
          <w:sz w:val="24"/>
          <w:szCs w:val="24"/>
        </w:rPr>
      </w:pPr>
      <w:r w:rsidRPr="00092254">
        <w:rPr>
          <w:rFonts w:ascii="Times New Roman" w:hAnsi="Times New Roman" w:cs="Times New Roman"/>
          <w:sz w:val="24"/>
          <w:szCs w:val="24"/>
        </w:rPr>
        <w:t>The architecture that we used to build this process i</w:t>
      </w:r>
      <w:r w:rsidR="00452E78" w:rsidRPr="00092254">
        <w:rPr>
          <w:rFonts w:ascii="Times New Roman" w:hAnsi="Times New Roman" w:cs="Times New Roman"/>
          <w:sz w:val="24"/>
          <w:szCs w:val="24"/>
        </w:rPr>
        <w:t>s shown and explained as below:</w:t>
      </w:r>
    </w:p>
    <w:p w:rsidR="001C3BE0" w:rsidRDefault="001C3BE0" w:rsidP="00A05465">
      <w:pPr>
        <w:keepNext/>
        <w:spacing w:after="0" w:line="360" w:lineRule="auto"/>
        <w:jc w:val="center"/>
      </w:pPr>
      <w:r>
        <w:rPr>
          <w:noProof/>
        </w:rPr>
        <w:drawing>
          <wp:inline distT="0" distB="0" distL="0" distR="0" wp14:anchorId="28BAC684" wp14:editId="229C949E">
            <wp:extent cx="5943600" cy="1448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8435"/>
                    </a:xfrm>
                    <a:prstGeom prst="rect">
                      <a:avLst/>
                    </a:prstGeom>
                  </pic:spPr>
                </pic:pic>
              </a:graphicData>
            </a:graphic>
          </wp:inline>
        </w:drawing>
      </w:r>
    </w:p>
    <w:p w:rsidR="00E561AA" w:rsidRPr="00092254" w:rsidRDefault="001C3BE0">
      <w:pPr>
        <w:pStyle w:val="Caption"/>
        <w:rPr>
          <w:rFonts w:cs="Times New Roman"/>
          <w:sz w:val="24"/>
          <w:szCs w:val="24"/>
        </w:rPr>
      </w:pPr>
      <w:bookmarkStart w:id="1449" w:name="_Toc492600498"/>
      <w:r>
        <w:t xml:space="preserve">Figure </w:t>
      </w:r>
      <w:fldSimple w:instr=" STYLEREF 1 \s ">
        <w:r w:rsidR="00B433EE">
          <w:rPr>
            <w:noProof/>
          </w:rPr>
          <w:t>3</w:t>
        </w:r>
      </w:fldSimple>
      <w:r w:rsidR="00B433EE">
        <w:noBreakHyphen/>
      </w:r>
      <w:fldSimple w:instr=" SEQ Figure \* ARABIC \s 1 ">
        <w:r w:rsidR="00B433EE">
          <w:rPr>
            <w:noProof/>
          </w:rPr>
          <w:t>2</w:t>
        </w:r>
      </w:fldSimple>
      <w:r>
        <w:t xml:space="preserve">: </w:t>
      </w:r>
      <w:r w:rsidR="00BD17DE">
        <w:t>Data</w:t>
      </w:r>
      <w:r>
        <w:t xml:space="preserve"> Analytics Architecture in AWS</w:t>
      </w:r>
      <w:bookmarkEnd w:id="1449"/>
    </w:p>
    <w:p w:rsidR="0041007D" w:rsidRDefault="0041007D" w:rsidP="005B2B34">
      <w:pPr>
        <w:pStyle w:val="Heading2"/>
      </w:pPr>
      <w:bookmarkStart w:id="1450" w:name="_Toc492334926"/>
      <w:bookmarkStart w:id="1451" w:name="_Toc492600405"/>
      <w:r>
        <w:t>EC</w:t>
      </w:r>
      <w:r w:rsidRPr="00363270">
        <w:rPr>
          <w:vertAlign w:val="subscript"/>
        </w:rPr>
        <w:t>2</w:t>
      </w:r>
      <w:r>
        <w:t xml:space="preserve"> Instance</w:t>
      </w:r>
      <w:bookmarkEnd w:id="1450"/>
      <w:bookmarkEnd w:id="1451"/>
    </w:p>
    <w:p w:rsidR="00363270" w:rsidRPr="00E54F41" w:rsidRDefault="00363270" w:rsidP="006F1674">
      <w:pPr>
        <w:spacing w:after="200" w:line="360" w:lineRule="auto"/>
        <w:jc w:val="both"/>
        <w:rPr>
          <w:rFonts w:ascii="Times New Roman" w:hAnsi="Times New Roman" w:cs="Times New Roman"/>
          <w:sz w:val="24"/>
          <w:szCs w:val="24"/>
        </w:rPr>
      </w:pPr>
      <w:r w:rsidRPr="00E54F41">
        <w:rPr>
          <w:rFonts w:ascii="Times New Roman" w:hAnsi="Times New Roman" w:cs="Times New Roman"/>
          <w:sz w:val="24"/>
          <w:szCs w:val="24"/>
        </w:rPr>
        <w:t>EC</w:t>
      </w:r>
      <w:r w:rsidRPr="00E54F41">
        <w:rPr>
          <w:rFonts w:ascii="Times New Roman" w:hAnsi="Times New Roman" w:cs="Times New Roman"/>
          <w:sz w:val="24"/>
          <w:szCs w:val="24"/>
          <w:vertAlign w:val="subscript"/>
        </w:rPr>
        <w:t xml:space="preserve">2 </w:t>
      </w:r>
      <w:r w:rsidRPr="00E54F41">
        <w:rPr>
          <w:rFonts w:ascii="Times New Roman" w:hAnsi="Times New Roman" w:cs="Times New Roman"/>
          <w:sz w:val="24"/>
          <w:szCs w:val="24"/>
        </w:rPr>
        <w:t>st</w:t>
      </w:r>
      <w:r w:rsidR="000A7CDF" w:rsidRPr="00E54F41">
        <w:rPr>
          <w:rFonts w:ascii="Times New Roman" w:hAnsi="Times New Roman" w:cs="Times New Roman"/>
          <w:sz w:val="24"/>
          <w:szCs w:val="24"/>
        </w:rPr>
        <w:t>ands for Elastic Compute Cloud</w:t>
      </w:r>
      <w:r w:rsidR="00BD17DE">
        <w:rPr>
          <w:rFonts w:ascii="Times New Roman" w:hAnsi="Times New Roman" w:cs="Times New Roman"/>
          <w:sz w:val="24"/>
          <w:szCs w:val="24"/>
        </w:rPr>
        <w:t>. I</w:t>
      </w:r>
      <w:r w:rsidR="000A7CDF" w:rsidRPr="00E54F41">
        <w:rPr>
          <w:rFonts w:ascii="Times New Roman" w:hAnsi="Times New Roman" w:cs="Times New Roman"/>
          <w:sz w:val="24"/>
          <w:szCs w:val="24"/>
        </w:rPr>
        <w:t xml:space="preserve">t is a simple </w:t>
      </w:r>
      <w:r w:rsidR="004469E6" w:rsidRPr="00E54F41">
        <w:rPr>
          <w:rFonts w:ascii="Times New Roman" w:hAnsi="Times New Roman" w:cs="Times New Roman"/>
          <w:sz w:val="24"/>
          <w:szCs w:val="24"/>
        </w:rPr>
        <w:t>web service provided by Amazon which acts like a virtual cloud in AWS. EC</w:t>
      </w:r>
      <w:r w:rsidR="004469E6" w:rsidRPr="00E54F41">
        <w:rPr>
          <w:rFonts w:ascii="Times New Roman" w:hAnsi="Times New Roman" w:cs="Times New Roman"/>
          <w:sz w:val="24"/>
          <w:szCs w:val="24"/>
          <w:vertAlign w:val="subscript"/>
        </w:rPr>
        <w:t>2</w:t>
      </w:r>
      <w:r w:rsidR="004469E6" w:rsidRPr="00E54F41">
        <w:rPr>
          <w:rFonts w:ascii="Times New Roman" w:hAnsi="Times New Roman" w:cs="Times New Roman"/>
          <w:sz w:val="24"/>
          <w:szCs w:val="24"/>
        </w:rPr>
        <w:t xml:space="preserve"> </w:t>
      </w:r>
      <w:r w:rsidR="000A7CDF" w:rsidRPr="00E54F41">
        <w:rPr>
          <w:rFonts w:ascii="Times New Roman" w:hAnsi="Times New Roman" w:cs="Times New Roman"/>
          <w:sz w:val="24"/>
          <w:szCs w:val="24"/>
        </w:rPr>
        <w:t xml:space="preserve">allows us to </w:t>
      </w:r>
      <w:r w:rsidR="0057363C" w:rsidRPr="00E54F41">
        <w:rPr>
          <w:rFonts w:ascii="Times New Roman" w:hAnsi="Times New Roman" w:cs="Times New Roman"/>
          <w:sz w:val="24"/>
          <w:szCs w:val="24"/>
        </w:rPr>
        <w:t>configure an environment</w:t>
      </w:r>
      <w:r w:rsidR="00295964" w:rsidRPr="00E54F41">
        <w:rPr>
          <w:rFonts w:ascii="Times New Roman" w:hAnsi="Times New Roman" w:cs="Times New Roman"/>
          <w:sz w:val="24"/>
          <w:szCs w:val="24"/>
        </w:rPr>
        <w:t xml:space="preserve"> t</w:t>
      </w:r>
      <w:r w:rsidR="004469E6" w:rsidRPr="00E54F41">
        <w:rPr>
          <w:rFonts w:ascii="Times New Roman" w:hAnsi="Times New Roman" w:cs="Times New Roman"/>
          <w:sz w:val="24"/>
          <w:szCs w:val="24"/>
        </w:rPr>
        <w:t>hat we have complete control of. We created an EC</w:t>
      </w:r>
      <w:r w:rsidR="004469E6" w:rsidRPr="00E54F41">
        <w:rPr>
          <w:rFonts w:ascii="Times New Roman" w:hAnsi="Times New Roman" w:cs="Times New Roman"/>
          <w:sz w:val="24"/>
          <w:szCs w:val="24"/>
          <w:vertAlign w:val="subscript"/>
        </w:rPr>
        <w:t xml:space="preserve">2 </w:t>
      </w:r>
      <w:r w:rsidR="00F4576B" w:rsidRPr="00E54F41">
        <w:rPr>
          <w:rFonts w:ascii="Times New Roman" w:hAnsi="Times New Roman" w:cs="Times New Roman"/>
          <w:sz w:val="24"/>
          <w:szCs w:val="24"/>
        </w:rPr>
        <w:t>instance with all the required settings:</w:t>
      </w:r>
    </w:p>
    <w:p w:rsidR="005F2C32" w:rsidRPr="00E54F41" w:rsidRDefault="00F4576B" w:rsidP="00E54F41">
      <w:pPr>
        <w:spacing w:after="0" w:line="360" w:lineRule="auto"/>
        <w:jc w:val="both"/>
        <w:rPr>
          <w:rFonts w:ascii="Times New Roman" w:hAnsi="Times New Roman" w:cs="Times New Roman"/>
          <w:b/>
          <w:color w:val="230DC3"/>
          <w:sz w:val="26"/>
          <w:szCs w:val="26"/>
        </w:rPr>
      </w:pPr>
      <w:r w:rsidRPr="00E54F41">
        <w:rPr>
          <w:rFonts w:ascii="Times New Roman" w:hAnsi="Times New Roman" w:cs="Times New Roman"/>
          <w:sz w:val="24"/>
          <w:szCs w:val="24"/>
        </w:rPr>
        <w:t>Sign in to</w:t>
      </w:r>
      <w:r w:rsidR="005F2C32" w:rsidRPr="00E54F41">
        <w:rPr>
          <w:rFonts w:ascii="Times New Roman" w:hAnsi="Times New Roman" w:cs="Times New Roman"/>
          <w:sz w:val="24"/>
          <w:szCs w:val="24"/>
        </w:rPr>
        <w:t xml:space="preserve"> the AWS co</w:t>
      </w:r>
      <w:r w:rsidR="006F1674">
        <w:rPr>
          <w:rFonts w:ascii="Times New Roman" w:hAnsi="Times New Roman" w:cs="Times New Roman"/>
          <w:sz w:val="24"/>
          <w:szCs w:val="24"/>
        </w:rPr>
        <w:t>nsole. We used a Linux instance. B</w:t>
      </w:r>
      <w:r w:rsidR="005F2C32" w:rsidRPr="00E54F41">
        <w:rPr>
          <w:rFonts w:ascii="Times New Roman" w:hAnsi="Times New Roman" w:cs="Times New Roman"/>
          <w:sz w:val="24"/>
          <w:szCs w:val="24"/>
        </w:rPr>
        <w:t xml:space="preserve">efore starting the </w:t>
      </w:r>
      <w:proofErr w:type="gramStart"/>
      <w:r w:rsidR="005F2C32" w:rsidRPr="00E54F41">
        <w:rPr>
          <w:rFonts w:ascii="Times New Roman" w:hAnsi="Times New Roman" w:cs="Times New Roman"/>
          <w:sz w:val="24"/>
          <w:szCs w:val="24"/>
        </w:rPr>
        <w:t>instance</w:t>
      </w:r>
      <w:proofErr w:type="gramEnd"/>
      <w:r w:rsidR="005F2C32" w:rsidRPr="00E54F41">
        <w:rPr>
          <w:rFonts w:ascii="Times New Roman" w:hAnsi="Times New Roman" w:cs="Times New Roman"/>
          <w:sz w:val="24"/>
          <w:szCs w:val="24"/>
        </w:rPr>
        <w:t xml:space="preserve"> we created a</w:t>
      </w:r>
      <w:r w:rsidR="00BD17DE">
        <w:rPr>
          <w:rFonts w:ascii="Times New Roman" w:hAnsi="Times New Roman" w:cs="Times New Roman"/>
          <w:sz w:val="24"/>
          <w:szCs w:val="24"/>
        </w:rPr>
        <w:t>n</w:t>
      </w:r>
      <w:r w:rsidR="005F2C32" w:rsidRPr="00E54F41">
        <w:rPr>
          <w:rFonts w:ascii="Times New Roman" w:hAnsi="Times New Roman" w:cs="Times New Roman"/>
          <w:sz w:val="24"/>
          <w:szCs w:val="24"/>
        </w:rPr>
        <w:t xml:space="preserve"> IAM user, </w:t>
      </w:r>
      <w:r w:rsidR="00263818" w:rsidRPr="00E54F41">
        <w:rPr>
          <w:rFonts w:ascii="Times New Roman" w:hAnsi="Times New Roman" w:cs="Times New Roman"/>
          <w:sz w:val="24"/>
          <w:szCs w:val="24"/>
        </w:rPr>
        <w:t>key pair</w:t>
      </w:r>
      <w:r w:rsidR="005F2C32" w:rsidRPr="00E54F41">
        <w:rPr>
          <w:rFonts w:ascii="Times New Roman" w:hAnsi="Times New Roman" w:cs="Times New Roman"/>
          <w:sz w:val="24"/>
          <w:szCs w:val="24"/>
        </w:rPr>
        <w:t xml:space="preserve"> and a security group.</w:t>
      </w:r>
      <w:r w:rsidR="006F1674">
        <w:rPr>
          <w:rFonts w:ascii="Times New Roman" w:hAnsi="Times New Roman" w:cs="Times New Roman"/>
          <w:sz w:val="24"/>
          <w:szCs w:val="24"/>
        </w:rPr>
        <w:t xml:space="preserve"> </w:t>
      </w:r>
      <w:r w:rsidR="005F2C32" w:rsidRPr="00E54F41">
        <w:rPr>
          <w:rFonts w:ascii="Times New Roman" w:hAnsi="Times New Roman" w:cs="Times New Roman"/>
          <w:sz w:val="24"/>
          <w:szCs w:val="24"/>
        </w:rPr>
        <w:t xml:space="preserve">To create the IAM user, login to the console at </w:t>
      </w:r>
      <w:hyperlink r:id="rId97" w:history="1">
        <w:r w:rsidR="005F2C32" w:rsidRPr="00E54F41">
          <w:rPr>
            <w:rStyle w:val="Hyperlink"/>
            <w:rFonts w:ascii="Times New Roman" w:hAnsi="Times New Roman" w:cs="Times New Roman"/>
            <w:color w:val="auto"/>
            <w:sz w:val="24"/>
            <w:szCs w:val="24"/>
            <w:shd w:val="clear" w:color="auto" w:fill="FFFFFF"/>
          </w:rPr>
          <w:t>https://console.aws.amazon.com/iam/</w:t>
        </w:r>
      </w:hyperlink>
      <w:r w:rsidR="006F1674">
        <w:rPr>
          <w:rFonts w:ascii="Times New Roman" w:hAnsi="Times New Roman" w:cs="Times New Roman"/>
          <w:sz w:val="24"/>
          <w:szCs w:val="24"/>
        </w:rPr>
        <w:t>. Select U</w:t>
      </w:r>
      <w:r w:rsidR="005F2C32" w:rsidRPr="00E54F41">
        <w:rPr>
          <w:rFonts w:ascii="Times New Roman" w:hAnsi="Times New Roman" w:cs="Times New Roman"/>
          <w:sz w:val="24"/>
          <w:szCs w:val="24"/>
        </w:rPr>
        <w:t xml:space="preserve">sers and choose </w:t>
      </w:r>
      <w:r w:rsidR="006F1674">
        <w:rPr>
          <w:rFonts w:ascii="Times New Roman" w:hAnsi="Times New Roman" w:cs="Times New Roman"/>
          <w:sz w:val="24"/>
          <w:szCs w:val="24"/>
        </w:rPr>
        <w:t xml:space="preserve">Add </w:t>
      </w:r>
      <w:r w:rsidR="006270DD">
        <w:rPr>
          <w:rFonts w:ascii="Times New Roman" w:hAnsi="Times New Roman" w:cs="Times New Roman"/>
          <w:sz w:val="24"/>
          <w:szCs w:val="24"/>
        </w:rPr>
        <w:t>u</w:t>
      </w:r>
      <w:r w:rsidR="005F2C32" w:rsidRPr="00E54F41">
        <w:rPr>
          <w:rFonts w:ascii="Times New Roman" w:hAnsi="Times New Roman" w:cs="Times New Roman"/>
          <w:sz w:val="24"/>
          <w:szCs w:val="24"/>
        </w:rPr>
        <w:t>ser.</w:t>
      </w:r>
      <w:r w:rsidR="00016BFC" w:rsidRPr="00E54F41">
        <w:rPr>
          <w:rFonts w:ascii="Times New Roman" w:hAnsi="Times New Roman" w:cs="Times New Roman"/>
          <w:sz w:val="24"/>
          <w:szCs w:val="24"/>
        </w:rPr>
        <w:t xml:space="preserve"> Update the settings and click on Next: Permissions.</w:t>
      </w:r>
    </w:p>
    <w:p w:rsidR="00DF22E7" w:rsidRDefault="00016BFC" w:rsidP="00A05465">
      <w:pPr>
        <w:pStyle w:val="ListParagraph"/>
        <w:keepNext/>
        <w:spacing w:after="0" w:line="360" w:lineRule="auto"/>
        <w:jc w:val="center"/>
      </w:pPr>
      <w:r>
        <w:rPr>
          <w:noProof/>
        </w:rPr>
        <w:drawing>
          <wp:inline distT="0" distB="0" distL="0" distR="0" wp14:anchorId="666E4D9B" wp14:editId="30A4213B">
            <wp:extent cx="5346700" cy="275590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6700" cy="2755900"/>
                    </a:xfrm>
                    <a:prstGeom prst="rect">
                      <a:avLst/>
                    </a:prstGeom>
                  </pic:spPr>
                </pic:pic>
              </a:graphicData>
            </a:graphic>
          </wp:inline>
        </w:drawing>
      </w:r>
    </w:p>
    <w:p w:rsidR="00016BFC" w:rsidRDefault="00DF22E7">
      <w:pPr>
        <w:pStyle w:val="Caption"/>
      </w:pPr>
      <w:bookmarkStart w:id="1452" w:name="_Toc492600499"/>
      <w:r>
        <w:t xml:space="preserve">Figure </w:t>
      </w:r>
      <w:fldSimple w:instr=" STYLEREF 1 \s ">
        <w:r w:rsidR="00B433EE">
          <w:rPr>
            <w:noProof/>
          </w:rPr>
          <w:t>3</w:t>
        </w:r>
      </w:fldSimple>
      <w:r w:rsidR="00B433EE">
        <w:noBreakHyphen/>
      </w:r>
      <w:fldSimple w:instr=" SEQ Figure \* ARABIC \s 1 ">
        <w:r w:rsidR="00B433EE">
          <w:rPr>
            <w:noProof/>
          </w:rPr>
          <w:t>3</w:t>
        </w:r>
      </w:fldSimple>
      <w:r>
        <w:t>: Creating IAM User</w:t>
      </w:r>
      <w:bookmarkEnd w:id="1452"/>
    </w:p>
    <w:p w:rsidR="00DF22E7" w:rsidRPr="00500EBC" w:rsidRDefault="006270DD" w:rsidP="00500E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Choose Create g</w:t>
      </w:r>
      <w:r w:rsidR="00500EBC" w:rsidRPr="00500EBC">
        <w:rPr>
          <w:rFonts w:ascii="Times New Roman" w:hAnsi="Times New Roman" w:cs="Times New Roman"/>
          <w:sz w:val="24"/>
          <w:szCs w:val="24"/>
        </w:rPr>
        <w:t>roup</w:t>
      </w:r>
      <w:r>
        <w:rPr>
          <w:rFonts w:ascii="Times New Roman" w:hAnsi="Times New Roman" w:cs="Times New Roman"/>
          <w:sz w:val="24"/>
          <w:szCs w:val="24"/>
        </w:rPr>
        <w:t>,</w:t>
      </w:r>
      <w:r w:rsidR="00500EBC" w:rsidRPr="00500EBC">
        <w:rPr>
          <w:rFonts w:ascii="Times New Roman" w:hAnsi="Times New Roman" w:cs="Times New Roman"/>
          <w:sz w:val="24"/>
          <w:szCs w:val="24"/>
        </w:rPr>
        <w:t xml:space="preserve"> </w:t>
      </w:r>
      <w:r>
        <w:rPr>
          <w:rFonts w:ascii="Times New Roman" w:hAnsi="Times New Roman" w:cs="Times New Roman"/>
          <w:sz w:val="24"/>
          <w:szCs w:val="24"/>
        </w:rPr>
        <w:t>set</w:t>
      </w:r>
      <w:r w:rsidR="00500EBC" w:rsidRPr="00500EBC">
        <w:rPr>
          <w:rFonts w:ascii="Times New Roman" w:hAnsi="Times New Roman" w:cs="Times New Roman"/>
          <w:sz w:val="24"/>
          <w:szCs w:val="24"/>
        </w:rPr>
        <w:t xml:space="preserve"> the</w:t>
      </w:r>
      <w:r>
        <w:rPr>
          <w:rFonts w:ascii="Times New Roman" w:hAnsi="Times New Roman" w:cs="Times New Roman"/>
          <w:sz w:val="24"/>
          <w:szCs w:val="24"/>
        </w:rPr>
        <w:t xml:space="preserve"> configurations and click on C</w:t>
      </w:r>
      <w:r w:rsidR="00500EBC" w:rsidRPr="00500EBC">
        <w:rPr>
          <w:rFonts w:ascii="Times New Roman" w:hAnsi="Times New Roman" w:cs="Times New Roman"/>
          <w:sz w:val="24"/>
          <w:szCs w:val="24"/>
        </w:rPr>
        <w:t>reate group.</w:t>
      </w:r>
    </w:p>
    <w:p w:rsidR="00B433EE" w:rsidRDefault="00B433EE">
      <w:pPr>
        <w:pStyle w:val="Caption"/>
      </w:pPr>
      <w:r>
        <w:rPr>
          <w:noProof/>
        </w:rPr>
        <w:drawing>
          <wp:inline distT="0" distB="0" distL="0" distR="0" wp14:anchorId="118D891E">
            <wp:extent cx="5721350" cy="21780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1350" cy="2178050"/>
                    </a:xfrm>
                    <a:prstGeom prst="rect">
                      <a:avLst/>
                    </a:prstGeom>
                    <a:noFill/>
                  </pic:spPr>
                </pic:pic>
              </a:graphicData>
            </a:graphic>
          </wp:inline>
        </w:drawing>
      </w:r>
    </w:p>
    <w:p w:rsidR="00016BFC" w:rsidRDefault="00DF22E7">
      <w:pPr>
        <w:pStyle w:val="Caption"/>
        <w:rPr>
          <w:rFonts w:cs="Times New Roman"/>
          <w:b/>
          <w:color w:val="230DC3"/>
          <w:sz w:val="26"/>
          <w:szCs w:val="26"/>
        </w:rPr>
      </w:pPr>
      <w:bookmarkStart w:id="1453" w:name="_Toc492600500"/>
      <w:r>
        <w:t xml:space="preserve">Figure </w:t>
      </w:r>
      <w:fldSimple w:instr=" STYLEREF 1 \s ">
        <w:r w:rsidR="00B433EE">
          <w:rPr>
            <w:noProof/>
          </w:rPr>
          <w:t>3</w:t>
        </w:r>
      </w:fldSimple>
      <w:r w:rsidR="00B433EE">
        <w:noBreakHyphen/>
      </w:r>
      <w:fldSimple w:instr=" SEQ Figure \* ARABIC \s 1 ">
        <w:r w:rsidR="00B433EE">
          <w:rPr>
            <w:noProof/>
          </w:rPr>
          <w:t>4</w:t>
        </w:r>
      </w:fldSimple>
      <w:r>
        <w:t>: Creating IAM Grou</w:t>
      </w:r>
      <w:r w:rsidR="00B433EE">
        <w:t>p</w:t>
      </w:r>
      <w:bookmarkEnd w:id="1453"/>
    </w:p>
    <w:p w:rsidR="00FF21ED" w:rsidRPr="003E3E2A" w:rsidRDefault="00FF21ED" w:rsidP="0073390F">
      <w:pPr>
        <w:spacing w:before="120" w:after="0" w:line="360" w:lineRule="auto"/>
        <w:jc w:val="both"/>
        <w:rPr>
          <w:rFonts w:ascii="Times New Roman" w:hAnsi="Times New Roman" w:cs="Times New Roman"/>
          <w:sz w:val="24"/>
          <w:szCs w:val="24"/>
        </w:rPr>
      </w:pPr>
      <w:r w:rsidRPr="003E3E2A">
        <w:rPr>
          <w:rFonts w:ascii="Times New Roman" w:hAnsi="Times New Roman" w:cs="Times New Roman"/>
          <w:sz w:val="24"/>
          <w:szCs w:val="24"/>
        </w:rPr>
        <w:t xml:space="preserve">Click on Next: Review and </w:t>
      </w:r>
      <w:r w:rsidR="00FE3DE1">
        <w:rPr>
          <w:rFonts w:ascii="Times New Roman" w:hAnsi="Times New Roman" w:cs="Times New Roman"/>
          <w:sz w:val="24"/>
          <w:szCs w:val="24"/>
        </w:rPr>
        <w:t>C</w:t>
      </w:r>
      <w:r w:rsidRPr="003E3E2A">
        <w:rPr>
          <w:rFonts w:ascii="Times New Roman" w:hAnsi="Times New Roman" w:cs="Times New Roman"/>
          <w:sz w:val="24"/>
          <w:szCs w:val="24"/>
        </w:rPr>
        <w:t>reate user.</w:t>
      </w:r>
      <w:r w:rsidR="003E3E2A" w:rsidRPr="003E3E2A">
        <w:rPr>
          <w:rFonts w:ascii="Times New Roman" w:hAnsi="Times New Roman" w:cs="Times New Roman"/>
          <w:sz w:val="24"/>
          <w:szCs w:val="24"/>
        </w:rPr>
        <w:t xml:space="preserve"> Then o</w:t>
      </w:r>
      <w:r w:rsidRPr="003E3E2A">
        <w:rPr>
          <w:rFonts w:ascii="Times New Roman" w:hAnsi="Times New Roman" w:cs="Times New Roman"/>
          <w:sz w:val="24"/>
          <w:szCs w:val="24"/>
        </w:rPr>
        <w:t>pen EC</w:t>
      </w:r>
      <w:r w:rsidRPr="003E3E2A">
        <w:rPr>
          <w:rFonts w:ascii="Times New Roman" w:hAnsi="Times New Roman" w:cs="Times New Roman"/>
          <w:sz w:val="24"/>
          <w:szCs w:val="24"/>
          <w:vertAlign w:val="subscript"/>
        </w:rPr>
        <w:t xml:space="preserve">2 </w:t>
      </w:r>
      <w:r w:rsidRPr="003E3E2A">
        <w:rPr>
          <w:rFonts w:ascii="Times New Roman" w:hAnsi="Times New Roman" w:cs="Times New Roman"/>
          <w:sz w:val="24"/>
          <w:szCs w:val="24"/>
        </w:rPr>
        <w:t>console to create a key pair. From the top right choose the region, we selected Virginia. From the left side select key pairs under network &amp; security.</w:t>
      </w:r>
    </w:p>
    <w:p w:rsidR="00DF22E7" w:rsidRDefault="00EC67ED" w:rsidP="003E3E2A">
      <w:pPr>
        <w:keepNext/>
        <w:spacing w:after="0" w:line="360" w:lineRule="auto"/>
        <w:ind w:left="360"/>
        <w:jc w:val="center"/>
      </w:pPr>
      <w:r>
        <w:rPr>
          <w:noProof/>
        </w:rPr>
        <w:drawing>
          <wp:inline distT="0" distB="0" distL="0" distR="0" wp14:anchorId="05DD23B0" wp14:editId="0FAECB9E">
            <wp:extent cx="3003550" cy="963735"/>
            <wp:effectExtent l="0" t="0" r="635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34830" cy="973772"/>
                    </a:xfrm>
                    <a:prstGeom prst="rect">
                      <a:avLst/>
                    </a:prstGeom>
                  </pic:spPr>
                </pic:pic>
              </a:graphicData>
            </a:graphic>
          </wp:inline>
        </w:drawing>
      </w:r>
    </w:p>
    <w:p w:rsidR="003E3E2A" w:rsidRDefault="00DF22E7">
      <w:pPr>
        <w:pStyle w:val="Caption"/>
      </w:pPr>
      <w:bookmarkStart w:id="1454" w:name="_Toc492600501"/>
      <w:r>
        <w:t xml:space="preserve">Figure </w:t>
      </w:r>
      <w:fldSimple w:instr=" STYLEREF 1 \s ">
        <w:r w:rsidR="00B433EE">
          <w:rPr>
            <w:noProof/>
          </w:rPr>
          <w:t>3</w:t>
        </w:r>
      </w:fldSimple>
      <w:r w:rsidR="00B433EE">
        <w:noBreakHyphen/>
      </w:r>
      <w:fldSimple w:instr=" SEQ Figure \* ARABIC \s 1 ">
        <w:r w:rsidR="00B433EE">
          <w:rPr>
            <w:noProof/>
          </w:rPr>
          <w:t>5</w:t>
        </w:r>
      </w:fldSimple>
      <w:r>
        <w:t>: Creating Key Pair</w:t>
      </w:r>
      <w:bookmarkEnd w:id="1454"/>
    </w:p>
    <w:p w:rsidR="003E3E2A" w:rsidRPr="003E3E2A" w:rsidRDefault="003E3E2A" w:rsidP="003E3E2A">
      <w:pPr>
        <w:spacing w:after="0" w:line="360" w:lineRule="auto"/>
        <w:jc w:val="both"/>
        <w:rPr>
          <w:sz w:val="24"/>
          <w:szCs w:val="24"/>
        </w:rPr>
      </w:pPr>
      <w:r w:rsidRPr="003E3E2A">
        <w:rPr>
          <w:rFonts w:ascii="Times New Roman" w:hAnsi="Times New Roman" w:cs="Times New Roman"/>
          <w:sz w:val="24"/>
          <w:szCs w:val="24"/>
        </w:rPr>
        <w:t>A private key automatically appears and we should save the file.</w:t>
      </w:r>
    </w:p>
    <w:p w:rsidR="00B433EE" w:rsidRDefault="00B433EE">
      <w:pPr>
        <w:pStyle w:val="Caption"/>
        <w:pPrChange w:id="1455" w:author="Likhita Sanapa Prabhakar" w:date="2017-09-08T02:16:00Z">
          <w:pPr>
            <w:pStyle w:val="Caption"/>
            <w:keepNext/>
          </w:pPr>
        </w:pPrChange>
      </w:pPr>
      <w:r>
        <w:rPr>
          <w:noProof/>
        </w:rPr>
        <w:drawing>
          <wp:inline distT="0" distB="0" distL="0" distR="0" wp14:anchorId="0BD9A886">
            <wp:extent cx="3070305" cy="19812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74490" cy="1983901"/>
                    </a:xfrm>
                    <a:prstGeom prst="rect">
                      <a:avLst/>
                    </a:prstGeom>
                    <a:noFill/>
                  </pic:spPr>
                </pic:pic>
              </a:graphicData>
            </a:graphic>
          </wp:inline>
        </w:drawing>
      </w:r>
    </w:p>
    <w:p w:rsidR="00EC67ED" w:rsidRPr="003E3E2A" w:rsidRDefault="00B433EE">
      <w:pPr>
        <w:pStyle w:val="Caption"/>
        <w:rPr>
          <w:rFonts w:cs="Times New Roman"/>
          <w:b/>
          <w:color w:val="230DC3"/>
          <w:sz w:val="26"/>
          <w:szCs w:val="26"/>
        </w:rPr>
      </w:pPr>
      <w:bookmarkStart w:id="1456" w:name="_Toc492600502"/>
      <w:r>
        <w:t xml:space="preserve">Figure </w:t>
      </w:r>
      <w:fldSimple w:instr=" STYLEREF 1 \s ">
        <w:r>
          <w:rPr>
            <w:noProof/>
          </w:rPr>
          <w:t>3</w:t>
        </w:r>
      </w:fldSimple>
      <w:r>
        <w:noBreakHyphen/>
      </w:r>
      <w:fldSimple w:instr=" SEQ Figure \* ARABIC \s 1 ">
        <w:r>
          <w:rPr>
            <w:noProof/>
          </w:rPr>
          <w:t>6</w:t>
        </w:r>
      </w:fldSimple>
      <w:r>
        <w:t xml:space="preserve">: </w:t>
      </w:r>
      <w:r w:rsidRPr="00AA0023">
        <w:t xml:space="preserve">Private Key </w:t>
      </w:r>
      <w:proofErr w:type="spellStart"/>
      <w:r w:rsidRPr="00AA0023">
        <w:t>Pem</w:t>
      </w:r>
      <w:proofErr w:type="spellEnd"/>
      <w:r w:rsidRPr="00AA0023">
        <w:t xml:space="preserve"> File</w:t>
      </w:r>
      <w:bookmarkEnd w:id="1456"/>
    </w:p>
    <w:p w:rsidR="00DF22E7" w:rsidDel="008D53AA" w:rsidRDefault="00DF22E7" w:rsidP="00DF22E7">
      <w:pPr>
        <w:pStyle w:val="ListParagraph"/>
        <w:keepNext/>
        <w:spacing w:line="480" w:lineRule="auto"/>
        <w:rPr>
          <w:del w:id="1457" w:author="Likhita Sanapa Prabhakar" w:date="2017-09-08T03:14:00Z"/>
        </w:rPr>
      </w:pPr>
    </w:p>
    <w:p w:rsidR="003E3E2A" w:rsidDel="008D53AA" w:rsidRDefault="003E3E2A">
      <w:pPr>
        <w:pStyle w:val="Caption"/>
        <w:rPr>
          <w:del w:id="1458" w:author="Likhita Sanapa Prabhakar" w:date="2017-09-08T03:14:00Z"/>
        </w:rPr>
      </w:pPr>
    </w:p>
    <w:p w:rsidR="003E3E2A" w:rsidDel="008D53AA" w:rsidRDefault="003E3E2A">
      <w:pPr>
        <w:pStyle w:val="Caption"/>
        <w:rPr>
          <w:del w:id="1459" w:author="Likhita Sanapa Prabhakar" w:date="2017-09-08T03:14:00Z"/>
        </w:rPr>
      </w:pPr>
    </w:p>
    <w:p w:rsidR="003E3E2A" w:rsidDel="008D53AA" w:rsidRDefault="003E3E2A">
      <w:pPr>
        <w:pStyle w:val="Caption"/>
        <w:rPr>
          <w:del w:id="1460" w:author="Likhita Sanapa Prabhakar" w:date="2017-09-08T03:14:00Z"/>
        </w:rPr>
      </w:pPr>
    </w:p>
    <w:p w:rsidR="003E3E2A" w:rsidDel="008D53AA" w:rsidRDefault="003E3E2A">
      <w:pPr>
        <w:pStyle w:val="Caption"/>
        <w:rPr>
          <w:del w:id="1461" w:author="Likhita Sanapa Prabhakar" w:date="2017-09-08T03:14:00Z"/>
        </w:rPr>
      </w:pPr>
    </w:p>
    <w:p w:rsidR="003E3E2A" w:rsidDel="008D53AA" w:rsidRDefault="003E3E2A">
      <w:pPr>
        <w:pStyle w:val="Caption"/>
        <w:rPr>
          <w:del w:id="1462" w:author="Likhita Sanapa Prabhakar" w:date="2017-09-08T03:14:00Z"/>
        </w:rPr>
      </w:pPr>
    </w:p>
    <w:p w:rsidR="003E3E2A" w:rsidDel="008D53AA" w:rsidRDefault="003E3E2A">
      <w:pPr>
        <w:pStyle w:val="Caption"/>
        <w:rPr>
          <w:del w:id="1463" w:author="Likhita Sanapa Prabhakar" w:date="2017-09-08T03:14:00Z"/>
        </w:rPr>
      </w:pPr>
    </w:p>
    <w:p w:rsidR="00263818" w:rsidRPr="003E3E2A" w:rsidRDefault="00E21478" w:rsidP="00E21478">
      <w:pPr>
        <w:spacing w:after="200" w:line="360" w:lineRule="auto"/>
        <w:jc w:val="both"/>
        <w:rPr>
          <w:rFonts w:ascii="Times New Roman" w:hAnsi="Times New Roman" w:cs="Times New Roman"/>
          <w:sz w:val="26"/>
          <w:szCs w:val="26"/>
        </w:rPr>
      </w:pPr>
      <w:r>
        <w:rPr>
          <w:rFonts w:ascii="Times New Roman" w:hAnsi="Times New Roman" w:cs="Times New Roman"/>
          <w:sz w:val="24"/>
          <w:szCs w:val="24"/>
        </w:rPr>
        <w:t xml:space="preserve">We use </w:t>
      </w:r>
      <w:proofErr w:type="spellStart"/>
      <w:r w:rsidR="00EC67ED" w:rsidRPr="003E3E2A">
        <w:rPr>
          <w:rFonts w:ascii="Times New Roman" w:hAnsi="Times New Roman" w:cs="Times New Roman"/>
          <w:sz w:val="24"/>
          <w:szCs w:val="24"/>
        </w:rPr>
        <w:t>PuTTY</w:t>
      </w:r>
      <w:proofErr w:type="spellEnd"/>
      <w:r>
        <w:rPr>
          <w:rFonts w:ascii="Times New Roman" w:hAnsi="Times New Roman" w:cs="Times New Roman"/>
          <w:sz w:val="24"/>
          <w:szCs w:val="24"/>
        </w:rPr>
        <w:t xml:space="preserve"> to connect to AWS instances</w:t>
      </w:r>
      <w:r w:rsidR="00EC67ED" w:rsidRPr="003E3E2A">
        <w:rPr>
          <w:rFonts w:ascii="Times New Roman" w:hAnsi="Times New Roman" w:cs="Times New Roman"/>
          <w:sz w:val="24"/>
          <w:szCs w:val="24"/>
        </w:rPr>
        <w:t xml:space="preserve">. Open </w:t>
      </w:r>
      <w:proofErr w:type="spellStart"/>
      <w:r w:rsidR="00EC67ED" w:rsidRPr="003E3E2A">
        <w:rPr>
          <w:rFonts w:ascii="Times New Roman" w:hAnsi="Times New Roman" w:cs="Times New Roman"/>
          <w:sz w:val="24"/>
          <w:szCs w:val="24"/>
        </w:rPr>
        <w:t>PuTTYgen</w:t>
      </w:r>
      <w:proofErr w:type="spellEnd"/>
      <w:r w:rsidR="00EC67ED" w:rsidRPr="003E3E2A">
        <w:rPr>
          <w:rFonts w:ascii="Times New Roman" w:hAnsi="Times New Roman" w:cs="Times New Roman"/>
          <w:sz w:val="24"/>
          <w:szCs w:val="24"/>
        </w:rPr>
        <w:t xml:space="preserve">, choose RSA and click on Load. Select all files and open the </w:t>
      </w:r>
      <w:proofErr w:type="spellStart"/>
      <w:r w:rsidR="00EC67ED" w:rsidRPr="003E3E2A">
        <w:rPr>
          <w:rFonts w:ascii="Times New Roman" w:hAnsi="Times New Roman" w:cs="Times New Roman"/>
          <w:sz w:val="24"/>
          <w:szCs w:val="24"/>
        </w:rPr>
        <w:t>awskeypair.pem</w:t>
      </w:r>
      <w:proofErr w:type="spellEnd"/>
      <w:r w:rsidR="00FE5C2A" w:rsidRPr="003E3E2A">
        <w:rPr>
          <w:rFonts w:ascii="Times New Roman" w:hAnsi="Times New Roman" w:cs="Times New Roman"/>
          <w:sz w:val="24"/>
          <w:szCs w:val="24"/>
        </w:rPr>
        <w:t xml:space="preserve">. Now click on </w:t>
      </w:r>
      <w:r>
        <w:rPr>
          <w:rFonts w:ascii="Times New Roman" w:hAnsi="Times New Roman" w:cs="Times New Roman"/>
          <w:sz w:val="24"/>
          <w:szCs w:val="24"/>
        </w:rPr>
        <w:t>S</w:t>
      </w:r>
      <w:r w:rsidR="00FE5C2A" w:rsidRPr="003E3E2A">
        <w:rPr>
          <w:rFonts w:ascii="Times New Roman" w:hAnsi="Times New Roman" w:cs="Times New Roman"/>
          <w:sz w:val="24"/>
          <w:szCs w:val="24"/>
        </w:rPr>
        <w:t xml:space="preserve">ave private key and save it as </w:t>
      </w:r>
      <w:proofErr w:type="spellStart"/>
      <w:r w:rsidR="00FE5C2A" w:rsidRPr="003E3E2A">
        <w:rPr>
          <w:rFonts w:ascii="Times New Roman" w:hAnsi="Times New Roman" w:cs="Times New Roman"/>
          <w:sz w:val="24"/>
          <w:szCs w:val="24"/>
        </w:rPr>
        <w:t>awskeypair</w:t>
      </w:r>
      <w:proofErr w:type="spellEnd"/>
      <w:r w:rsidR="00FE5C2A" w:rsidRPr="003E3E2A">
        <w:rPr>
          <w:rFonts w:ascii="Times New Roman" w:hAnsi="Times New Roman" w:cs="Times New Roman"/>
          <w:sz w:val="24"/>
          <w:szCs w:val="24"/>
        </w:rPr>
        <w:t>.</w:t>
      </w:r>
      <w:r>
        <w:rPr>
          <w:rFonts w:ascii="Times New Roman" w:hAnsi="Times New Roman" w:cs="Times New Roman"/>
          <w:sz w:val="24"/>
          <w:szCs w:val="24"/>
        </w:rPr>
        <w:t xml:space="preserve"> </w:t>
      </w:r>
      <w:r w:rsidR="00263818" w:rsidRPr="003E3E2A">
        <w:rPr>
          <w:rFonts w:ascii="Times New Roman" w:hAnsi="Times New Roman" w:cs="Times New Roman"/>
          <w:sz w:val="24"/>
          <w:szCs w:val="24"/>
        </w:rPr>
        <w:t xml:space="preserve">Choose </w:t>
      </w:r>
      <w:r w:rsidR="00565778">
        <w:rPr>
          <w:rFonts w:ascii="Times New Roman" w:hAnsi="Times New Roman" w:cs="Times New Roman"/>
          <w:sz w:val="24"/>
          <w:szCs w:val="24"/>
        </w:rPr>
        <w:t>S</w:t>
      </w:r>
      <w:r w:rsidR="00263818" w:rsidRPr="003E3E2A">
        <w:rPr>
          <w:rFonts w:ascii="Times New Roman" w:hAnsi="Times New Roman" w:cs="Times New Roman"/>
          <w:sz w:val="24"/>
          <w:szCs w:val="24"/>
        </w:rPr>
        <w:t>ecurity groups from the EC</w:t>
      </w:r>
      <w:r w:rsidR="00263818" w:rsidRPr="003E3E2A">
        <w:rPr>
          <w:rFonts w:ascii="Times New Roman" w:hAnsi="Times New Roman" w:cs="Times New Roman"/>
          <w:sz w:val="24"/>
          <w:szCs w:val="24"/>
          <w:vertAlign w:val="subscript"/>
        </w:rPr>
        <w:t>2</w:t>
      </w:r>
      <w:r w:rsidR="00263818" w:rsidRPr="003E3E2A">
        <w:rPr>
          <w:rFonts w:ascii="Times New Roman" w:hAnsi="Times New Roman" w:cs="Times New Roman"/>
          <w:sz w:val="24"/>
          <w:szCs w:val="24"/>
        </w:rPr>
        <w:t xml:space="preserve"> console, click on </w:t>
      </w:r>
      <w:r w:rsidR="0073390F">
        <w:rPr>
          <w:rFonts w:ascii="Times New Roman" w:hAnsi="Times New Roman" w:cs="Times New Roman"/>
          <w:sz w:val="24"/>
          <w:szCs w:val="24"/>
        </w:rPr>
        <w:t>C</w:t>
      </w:r>
      <w:r w:rsidR="00263818" w:rsidRPr="003E3E2A">
        <w:rPr>
          <w:rFonts w:ascii="Times New Roman" w:hAnsi="Times New Roman" w:cs="Times New Roman"/>
          <w:sz w:val="24"/>
          <w:szCs w:val="24"/>
        </w:rPr>
        <w:t>reate security group</w:t>
      </w:r>
      <w:r w:rsidR="00A07377" w:rsidRPr="003E3E2A">
        <w:rPr>
          <w:rFonts w:ascii="Times New Roman" w:hAnsi="Times New Roman" w:cs="Times New Roman"/>
          <w:sz w:val="24"/>
          <w:szCs w:val="24"/>
        </w:rPr>
        <w:t>.</w:t>
      </w:r>
    </w:p>
    <w:p w:rsidR="00DF22E7" w:rsidRDefault="00A07377" w:rsidP="003E3E2A">
      <w:pPr>
        <w:pStyle w:val="ListParagraph"/>
        <w:keepNext/>
        <w:spacing w:after="0" w:line="360" w:lineRule="auto"/>
        <w:jc w:val="center"/>
      </w:pPr>
      <w:r>
        <w:rPr>
          <w:noProof/>
        </w:rPr>
        <w:drawing>
          <wp:inline distT="0" distB="0" distL="0" distR="0" wp14:anchorId="34DD02EA" wp14:editId="1DC5AB25">
            <wp:extent cx="4956859" cy="27178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69290" cy="2724616"/>
                    </a:xfrm>
                    <a:prstGeom prst="rect">
                      <a:avLst/>
                    </a:prstGeom>
                  </pic:spPr>
                </pic:pic>
              </a:graphicData>
            </a:graphic>
          </wp:inline>
        </w:drawing>
      </w:r>
    </w:p>
    <w:p w:rsidR="00A07377" w:rsidRDefault="00DF22E7">
      <w:pPr>
        <w:pStyle w:val="Caption"/>
        <w:rPr>
          <w:rFonts w:cs="Times New Roman"/>
          <w:b/>
          <w:color w:val="230DC3"/>
          <w:sz w:val="26"/>
          <w:szCs w:val="26"/>
        </w:rPr>
      </w:pPr>
      <w:bookmarkStart w:id="1464" w:name="_Toc492600503"/>
      <w:r>
        <w:t xml:space="preserve">Figure </w:t>
      </w:r>
      <w:fldSimple w:instr=" STYLEREF 1 \s ">
        <w:r w:rsidR="00B433EE">
          <w:rPr>
            <w:noProof/>
          </w:rPr>
          <w:t>3</w:t>
        </w:r>
      </w:fldSimple>
      <w:r w:rsidR="00B433EE">
        <w:noBreakHyphen/>
      </w:r>
      <w:fldSimple w:instr=" SEQ Figure \* ARABIC \s 1 ">
        <w:r w:rsidR="00B433EE">
          <w:rPr>
            <w:noProof/>
          </w:rPr>
          <w:t>7</w:t>
        </w:r>
      </w:fldSimple>
      <w:r>
        <w:t>: Creating Security Group</w:t>
      </w:r>
      <w:bookmarkEnd w:id="1464"/>
    </w:p>
    <w:p w:rsidR="007F7E34" w:rsidRPr="003E3E2A" w:rsidRDefault="007F7E34" w:rsidP="00791F6F">
      <w:pPr>
        <w:spacing w:before="120" w:after="120" w:line="360" w:lineRule="auto"/>
        <w:jc w:val="both"/>
        <w:rPr>
          <w:rFonts w:ascii="Times New Roman" w:hAnsi="Times New Roman" w:cs="Times New Roman"/>
          <w:sz w:val="24"/>
          <w:szCs w:val="24"/>
        </w:rPr>
      </w:pPr>
      <w:r w:rsidRPr="003E3E2A">
        <w:rPr>
          <w:rFonts w:ascii="Times New Roman" w:hAnsi="Times New Roman" w:cs="Times New Roman"/>
          <w:sz w:val="24"/>
          <w:szCs w:val="24"/>
        </w:rPr>
        <w:t>Before launching the instance, create a</w:t>
      </w:r>
      <w:r w:rsidR="0073390F">
        <w:rPr>
          <w:rFonts w:ascii="Times New Roman" w:hAnsi="Times New Roman" w:cs="Times New Roman"/>
          <w:sz w:val="24"/>
          <w:szCs w:val="24"/>
        </w:rPr>
        <w:t>n</w:t>
      </w:r>
      <w:r w:rsidRPr="003E3E2A">
        <w:rPr>
          <w:rFonts w:ascii="Times New Roman" w:hAnsi="Times New Roman" w:cs="Times New Roman"/>
          <w:sz w:val="24"/>
          <w:szCs w:val="24"/>
        </w:rPr>
        <w:t xml:space="preserve"> IAM role </w:t>
      </w:r>
      <w:r w:rsidR="0073390F">
        <w:rPr>
          <w:rFonts w:ascii="Times New Roman" w:hAnsi="Times New Roman" w:cs="Times New Roman"/>
          <w:sz w:val="24"/>
          <w:szCs w:val="24"/>
        </w:rPr>
        <w:t>from the IAM console, click on Roles and C</w:t>
      </w:r>
      <w:r w:rsidRPr="003E3E2A">
        <w:rPr>
          <w:rFonts w:ascii="Times New Roman" w:hAnsi="Times New Roman" w:cs="Times New Roman"/>
          <w:sz w:val="24"/>
          <w:szCs w:val="24"/>
        </w:rPr>
        <w:t xml:space="preserve">reate new role. For </w:t>
      </w:r>
      <w:r w:rsidR="0073390F">
        <w:rPr>
          <w:rFonts w:ascii="Times New Roman" w:hAnsi="Times New Roman" w:cs="Times New Roman"/>
          <w:sz w:val="24"/>
          <w:szCs w:val="24"/>
        </w:rPr>
        <w:t>R</w:t>
      </w:r>
      <w:r w:rsidRPr="003E3E2A">
        <w:rPr>
          <w:rFonts w:ascii="Times New Roman" w:hAnsi="Times New Roman" w:cs="Times New Roman"/>
          <w:sz w:val="24"/>
          <w:szCs w:val="24"/>
        </w:rPr>
        <w:t>ole type select Amazon EC</w:t>
      </w:r>
      <w:r w:rsidRPr="003E3E2A">
        <w:rPr>
          <w:rFonts w:ascii="Times New Roman" w:hAnsi="Times New Roman" w:cs="Times New Roman"/>
          <w:sz w:val="24"/>
          <w:szCs w:val="24"/>
          <w:vertAlign w:val="subscript"/>
        </w:rPr>
        <w:t>2</w:t>
      </w:r>
      <w:r w:rsidR="0073390F">
        <w:rPr>
          <w:rFonts w:ascii="Times New Roman" w:hAnsi="Times New Roman" w:cs="Times New Roman"/>
          <w:sz w:val="24"/>
          <w:szCs w:val="24"/>
          <w:vertAlign w:val="subscript"/>
        </w:rPr>
        <w:t>.</w:t>
      </w:r>
      <w:r w:rsidR="0073390F">
        <w:rPr>
          <w:rFonts w:ascii="Times New Roman" w:hAnsi="Times New Roman" w:cs="Times New Roman"/>
          <w:sz w:val="24"/>
          <w:szCs w:val="24"/>
        </w:rPr>
        <w:t xml:space="preserve"> O</w:t>
      </w:r>
      <w:r w:rsidRPr="003E3E2A">
        <w:rPr>
          <w:rFonts w:ascii="Times New Roman" w:hAnsi="Times New Roman" w:cs="Times New Roman"/>
          <w:sz w:val="24"/>
          <w:szCs w:val="24"/>
        </w:rPr>
        <w:t xml:space="preserve">n the </w:t>
      </w:r>
      <w:r w:rsidR="0073390F">
        <w:rPr>
          <w:rFonts w:ascii="Times New Roman" w:hAnsi="Times New Roman" w:cs="Times New Roman"/>
          <w:sz w:val="24"/>
          <w:szCs w:val="24"/>
        </w:rPr>
        <w:t>A</w:t>
      </w:r>
      <w:r w:rsidRPr="003E3E2A">
        <w:rPr>
          <w:rFonts w:ascii="Times New Roman" w:hAnsi="Times New Roman" w:cs="Times New Roman"/>
          <w:sz w:val="24"/>
          <w:szCs w:val="24"/>
        </w:rPr>
        <w:t>ttach the policy page</w:t>
      </w:r>
      <w:r w:rsidR="0073390F">
        <w:rPr>
          <w:rFonts w:ascii="Times New Roman" w:hAnsi="Times New Roman" w:cs="Times New Roman"/>
          <w:sz w:val="24"/>
          <w:szCs w:val="24"/>
        </w:rPr>
        <w:t>,</w:t>
      </w:r>
      <w:r w:rsidRPr="003E3E2A">
        <w:rPr>
          <w:rFonts w:ascii="Times New Roman" w:hAnsi="Times New Roman" w:cs="Times New Roman"/>
          <w:sz w:val="24"/>
          <w:szCs w:val="24"/>
        </w:rPr>
        <w:t xml:space="preserve"> select AWS managed</w:t>
      </w:r>
      <w:r w:rsidR="0073390F">
        <w:rPr>
          <w:rFonts w:ascii="Times New Roman" w:hAnsi="Times New Roman" w:cs="Times New Roman"/>
          <w:sz w:val="24"/>
          <w:szCs w:val="24"/>
        </w:rPr>
        <w:t>,</w:t>
      </w:r>
      <w:r w:rsidRPr="003E3E2A">
        <w:rPr>
          <w:rFonts w:ascii="Times New Roman" w:hAnsi="Times New Roman" w:cs="Times New Roman"/>
          <w:sz w:val="24"/>
          <w:szCs w:val="24"/>
        </w:rPr>
        <w:t xml:space="preserve"> and on the </w:t>
      </w:r>
      <w:r w:rsidR="0073390F">
        <w:rPr>
          <w:rFonts w:ascii="Times New Roman" w:hAnsi="Times New Roman" w:cs="Times New Roman"/>
          <w:sz w:val="24"/>
          <w:szCs w:val="24"/>
        </w:rPr>
        <w:t>R</w:t>
      </w:r>
      <w:r w:rsidRPr="003E3E2A">
        <w:rPr>
          <w:rFonts w:ascii="Times New Roman" w:hAnsi="Times New Roman" w:cs="Times New Roman"/>
          <w:sz w:val="24"/>
          <w:szCs w:val="24"/>
        </w:rPr>
        <w:t xml:space="preserve">ole name and </w:t>
      </w:r>
      <w:r w:rsidR="0073390F">
        <w:rPr>
          <w:rFonts w:ascii="Times New Roman" w:hAnsi="Times New Roman" w:cs="Times New Roman"/>
          <w:sz w:val="24"/>
          <w:szCs w:val="24"/>
        </w:rPr>
        <w:t>r</w:t>
      </w:r>
      <w:r w:rsidRPr="003E3E2A">
        <w:rPr>
          <w:rFonts w:ascii="Times New Roman" w:hAnsi="Times New Roman" w:cs="Times New Roman"/>
          <w:sz w:val="24"/>
          <w:szCs w:val="24"/>
        </w:rPr>
        <w:t xml:space="preserve">eview page </w:t>
      </w:r>
      <w:r w:rsidR="0073390F">
        <w:rPr>
          <w:rFonts w:ascii="Times New Roman" w:hAnsi="Times New Roman" w:cs="Times New Roman"/>
          <w:sz w:val="24"/>
          <w:szCs w:val="24"/>
        </w:rPr>
        <w:t>set the configurations</w:t>
      </w:r>
      <w:r w:rsidRPr="003E3E2A">
        <w:rPr>
          <w:rFonts w:ascii="Times New Roman" w:hAnsi="Times New Roman" w:cs="Times New Roman"/>
          <w:sz w:val="24"/>
          <w:szCs w:val="24"/>
        </w:rPr>
        <w:t>:</w:t>
      </w:r>
    </w:p>
    <w:p w:rsidR="00DF22E7" w:rsidRDefault="007F7E34" w:rsidP="003E3E2A">
      <w:pPr>
        <w:pStyle w:val="ListParagraph"/>
        <w:keepNext/>
        <w:spacing w:after="0" w:line="360" w:lineRule="auto"/>
        <w:jc w:val="center"/>
      </w:pPr>
      <w:r>
        <w:rPr>
          <w:noProof/>
        </w:rPr>
        <w:drawing>
          <wp:inline distT="0" distB="0" distL="0" distR="0" wp14:anchorId="43435FA4" wp14:editId="0AB8EF12">
            <wp:extent cx="3270250" cy="1724218"/>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98293" cy="1739004"/>
                    </a:xfrm>
                    <a:prstGeom prst="rect">
                      <a:avLst/>
                    </a:prstGeom>
                  </pic:spPr>
                </pic:pic>
              </a:graphicData>
            </a:graphic>
          </wp:inline>
        </w:drawing>
      </w:r>
    </w:p>
    <w:p w:rsidR="00DF22E7" w:rsidRDefault="00DF22E7">
      <w:pPr>
        <w:pStyle w:val="Caption"/>
      </w:pPr>
      <w:bookmarkStart w:id="1465" w:name="_Toc492600504"/>
      <w:r>
        <w:t xml:space="preserve">Figure </w:t>
      </w:r>
      <w:fldSimple w:instr=" STYLEREF 1 \s ">
        <w:r w:rsidR="00B433EE">
          <w:rPr>
            <w:noProof/>
          </w:rPr>
          <w:t>3</w:t>
        </w:r>
      </w:fldSimple>
      <w:r w:rsidR="00B433EE">
        <w:noBreakHyphen/>
      </w:r>
      <w:fldSimple w:instr=" SEQ Figure \* ARABIC \s 1 ">
        <w:r w:rsidR="00B433EE">
          <w:rPr>
            <w:noProof/>
          </w:rPr>
          <w:t>8</w:t>
        </w:r>
      </w:fldSimple>
      <w:r>
        <w:t>: Creating IAM Role</w:t>
      </w:r>
      <w:bookmarkEnd w:id="1465"/>
    </w:p>
    <w:p w:rsidR="008D53AA" w:rsidRDefault="00A07377" w:rsidP="00DE7DC1">
      <w:pPr>
        <w:spacing w:after="0" w:line="360" w:lineRule="auto"/>
        <w:jc w:val="both"/>
        <w:rPr>
          <w:ins w:id="1466" w:author="Likhita Sanapa Prabhakar" w:date="2017-09-08T03:15:00Z"/>
          <w:rFonts w:ascii="Times New Roman" w:hAnsi="Times New Roman" w:cs="Times New Roman"/>
          <w:sz w:val="24"/>
          <w:szCs w:val="24"/>
        </w:rPr>
      </w:pPr>
      <w:r w:rsidRPr="003E3E2A">
        <w:rPr>
          <w:rFonts w:ascii="Times New Roman" w:hAnsi="Times New Roman" w:cs="Times New Roman"/>
          <w:sz w:val="24"/>
          <w:szCs w:val="24"/>
        </w:rPr>
        <w:t>Now go</w:t>
      </w:r>
      <w:r w:rsidR="00791F6F">
        <w:rPr>
          <w:rFonts w:ascii="Times New Roman" w:hAnsi="Times New Roman" w:cs="Times New Roman"/>
          <w:sz w:val="24"/>
          <w:szCs w:val="24"/>
        </w:rPr>
        <w:t xml:space="preserve"> back to I</w:t>
      </w:r>
      <w:r w:rsidRPr="003E3E2A">
        <w:rPr>
          <w:rFonts w:ascii="Times New Roman" w:hAnsi="Times New Roman" w:cs="Times New Roman"/>
          <w:sz w:val="24"/>
          <w:szCs w:val="24"/>
        </w:rPr>
        <w:t>nstance creation, open EC</w:t>
      </w:r>
      <w:r w:rsidRPr="003E3E2A">
        <w:rPr>
          <w:rFonts w:ascii="Times New Roman" w:hAnsi="Times New Roman" w:cs="Times New Roman"/>
          <w:sz w:val="24"/>
          <w:szCs w:val="24"/>
          <w:vertAlign w:val="subscript"/>
        </w:rPr>
        <w:t xml:space="preserve">2 </w:t>
      </w:r>
      <w:r w:rsidR="00791F6F">
        <w:rPr>
          <w:rFonts w:ascii="Times New Roman" w:hAnsi="Times New Roman" w:cs="Times New Roman"/>
          <w:sz w:val="24"/>
          <w:szCs w:val="24"/>
        </w:rPr>
        <w:t>and launch</w:t>
      </w:r>
      <w:r w:rsidRPr="003E3E2A">
        <w:rPr>
          <w:rFonts w:ascii="Times New Roman" w:hAnsi="Times New Roman" w:cs="Times New Roman"/>
          <w:sz w:val="24"/>
          <w:szCs w:val="24"/>
        </w:rPr>
        <w:t xml:space="preserve"> instance</w:t>
      </w:r>
      <w:r w:rsidR="00791F6F">
        <w:rPr>
          <w:rFonts w:ascii="Times New Roman" w:hAnsi="Times New Roman" w:cs="Times New Roman"/>
          <w:sz w:val="24"/>
          <w:szCs w:val="24"/>
        </w:rPr>
        <w:t xml:space="preserve">. </w:t>
      </w:r>
    </w:p>
    <w:p w:rsidR="008D53AA" w:rsidRDefault="008D53AA" w:rsidP="00DE7DC1">
      <w:pPr>
        <w:spacing w:after="0" w:line="360" w:lineRule="auto"/>
        <w:jc w:val="both"/>
        <w:rPr>
          <w:ins w:id="1467" w:author="Likhita Sanapa Prabhakar" w:date="2017-09-08T03:15:00Z"/>
          <w:rFonts w:ascii="Times New Roman" w:hAnsi="Times New Roman" w:cs="Times New Roman"/>
          <w:sz w:val="24"/>
          <w:szCs w:val="24"/>
        </w:rPr>
      </w:pPr>
    </w:p>
    <w:p w:rsidR="008D53AA" w:rsidRDefault="008D53AA" w:rsidP="00DE7DC1">
      <w:pPr>
        <w:spacing w:after="0" w:line="360" w:lineRule="auto"/>
        <w:jc w:val="both"/>
        <w:rPr>
          <w:ins w:id="1468" w:author="Likhita Sanapa Prabhakar" w:date="2017-09-08T03:15:00Z"/>
          <w:rFonts w:ascii="Times New Roman" w:hAnsi="Times New Roman" w:cs="Times New Roman"/>
          <w:sz w:val="24"/>
          <w:szCs w:val="24"/>
        </w:rPr>
      </w:pPr>
    </w:p>
    <w:p w:rsidR="00666D13" w:rsidRPr="003E3E2A" w:rsidRDefault="00791F6F" w:rsidP="00DE7DC1">
      <w:pPr>
        <w:spacing w:after="0" w:line="360" w:lineRule="auto"/>
        <w:jc w:val="both"/>
        <w:rPr>
          <w:rFonts w:ascii="Times New Roman" w:hAnsi="Times New Roman" w:cs="Times New Roman"/>
          <w:b/>
          <w:color w:val="230DC3"/>
          <w:sz w:val="24"/>
          <w:szCs w:val="24"/>
        </w:rPr>
      </w:pPr>
      <w:r>
        <w:rPr>
          <w:rFonts w:ascii="Times New Roman" w:hAnsi="Times New Roman" w:cs="Times New Roman"/>
          <w:sz w:val="24"/>
          <w:szCs w:val="24"/>
        </w:rPr>
        <w:lastRenderedPageBreak/>
        <w:t>C</w:t>
      </w:r>
      <w:r w:rsidR="00666D13" w:rsidRPr="003E3E2A">
        <w:rPr>
          <w:rFonts w:ascii="Times New Roman" w:hAnsi="Times New Roman" w:cs="Times New Roman"/>
          <w:sz w:val="24"/>
          <w:szCs w:val="24"/>
        </w:rPr>
        <w:t>hoose Linux AMI, t</w:t>
      </w:r>
      <w:proofErr w:type="gramStart"/>
      <w:r w:rsidR="00666D13" w:rsidRPr="003E3E2A">
        <w:rPr>
          <w:rFonts w:ascii="Times New Roman" w:hAnsi="Times New Roman" w:cs="Times New Roman"/>
          <w:sz w:val="24"/>
          <w:szCs w:val="24"/>
        </w:rPr>
        <w:t>2.micro</w:t>
      </w:r>
      <w:proofErr w:type="gramEnd"/>
      <w:r w:rsidR="00666D13" w:rsidRPr="003E3E2A">
        <w:rPr>
          <w:rFonts w:ascii="Times New Roman" w:hAnsi="Times New Roman" w:cs="Times New Roman"/>
          <w:sz w:val="24"/>
          <w:szCs w:val="24"/>
        </w:rPr>
        <w:t xml:space="preserve"> type. Proceed to the next page and select the security group that was previously created. Click on launch.</w:t>
      </w:r>
      <w:r w:rsidR="00DE7DC1">
        <w:rPr>
          <w:rFonts w:ascii="Times New Roman" w:hAnsi="Times New Roman" w:cs="Times New Roman"/>
          <w:sz w:val="24"/>
          <w:szCs w:val="24"/>
        </w:rPr>
        <w:t xml:space="preserve"> </w:t>
      </w:r>
      <w:r w:rsidR="00666D13" w:rsidRPr="003E3E2A">
        <w:rPr>
          <w:rFonts w:ascii="Times New Roman" w:hAnsi="Times New Roman" w:cs="Times New Roman"/>
          <w:sz w:val="24"/>
          <w:szCs w:val="24"/>
        </w:rPr>
        <w:t>Choose the key pair that we created</w:t>
      </w:r>
      <w:r>
        <w:rPr>
          <w:rFonts w:ascii="Times New Roman" w:hAnsi="Times New Roman" w:cs="Times New Roman"/>
          <w:sz w:val="24"/>
          <w:szCs w:val="24"/>
        </w:rPr>
        <w:t xml:space="preserve"> earlier</w:t>
      </w:r>
      <w:r w:rsidR="00666D13" w:rsidRPr="003E3E2A">
        <w:rPr>
          <w:rFonts w:ascii="Times New Roman" w:hAnsi="Times New Roman" w:cs="Times New Roman"/>
          <w:sz w:val="24"/>
          <w:szCs w:val="24"/>
        </w:rPr>
        <w:t>.</w:t>
      </w:r>
    </w:p>
    <w:p w:rsidR="00DF22E7" w:rsidRDefault="00666D13" w:rsidP="003E3E2A">
      <w:pPr>
        <w:pStyle w:val="ListParagraph"/>
        <w:keepNext/>
        <w:spacing w:after="0" w:line="360" w:lineRule="auto"/>
        <w:jc w:val="center"/>
      </w:pPr>
      <w:r>
        <w:rPr>
          <w:noProof/>
        </w:rPr>
        <w:drawing>
          <wp:inline distT="0" distB="0" distL="0" distR="0" wp14:anchorId="73B84CDE" wp14:editId="0069DDDC">
            <wp:extent cx="3568700" cy="20846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6924" cy="2106957"/>
                    </a:xfrm>
                    <a:prstGeom prst="rect">
                      <a:avLst/>
                    </a:prstGeom>
                  </pic:spPr>
                </pic:pic>
              </a:graphicData>
            </a:graphic>
          </wp:inline>
        </w:drawing>
      </w:r>
    </w:p>
    <w:p w:rsidR="007F7E34" w:rsidRPr="007F7E34" w:rsidRDefault="00DF22E7">
      <w:pPr>
        <w:pStyle w:val="Caption"/>
        <w:rPr>
          <w:rFonts w:cs="Times New Roman"/>
          <w:b/>
          <w:color w:val="230DC3"/>
          <w:sz w:val="26"/>
          <w:szCs w:val="26"/>
        </w:rPr>
      </w:pPr>
      <w:bookmarkStart w:id="1469" w:name="_Toc492600505"/>
      <w:r>
        <w:t xml:space="preserve">Figure </w:t>
      </w:r>
      <w:fldSimple w:instr=" STYLEREF 1 \s ">
        <w:r w:rsidR="00B433EE">
          <w:rPr>
            <w:noProof/>
          </w:rPr>
          <w:t>3</w:t>
        </w:r>
      </w:fldSimple>
      <w:r w:rsidR="00B433EE">
        <w:noBreakHyphen/>
      </w:r>
      <w:fldSimple w:instr=" SEQ Figure \* ARABIC \s 1 ">
        <w:r w:rsidR="00B433EE">
          <w:rPr>
            <w:noProof/>
          </w:rPr>
          <w:t>9</w:t>
        </w:r>
      </w:fldSimple>
      <w:r>
        <w:t>: Choosing the Key Pair</w:t>
      </w:r>
      <w:bookmarkEnd w:id="1469"/>
    </w:p>
    <w:p w:rsidR="00666D13" w:rsidRPr="003E3E2A" w:rsidRDefault="00666D13" w:rsidP="00421BE0">
      <w:pPr>
        <w:spacing w:after="120" w:line="360" w:lineRule="auto"/>
        <w:jc w:val="both"/>
        <w:rPr>
          <w:rFonts w:ascii="Times New Roman" w:hAnsi="Times New Roman" w:cs="Times New Roman"/>
          <w:sz w:val="24"/>
          <w:szCs w:val="24"/>
        </w:rPr>
      </w:pPr>
      <w:r w:rsidRPr="003E3E2A">
        <w:rPr>
          <w:rFonts w:ascii="Times New Roman" w:hAnsi="Times New Roman" w:cs="Times New Roman"/>
          <w:sz w:val="24"/>
          <w:szCs w:val="24"/>
        </w:rPr>
        <w:t xml:space="preserve">After the instance is successfully launched, we connected to it using </w:t>
      </w:r>
      <w:proofErr w:type="spellStart"/>
      <w:r w:rsidRPr="003E3E2A">
        <w:rPr>
          <w:rFonts w:ascii="Times New Roman" w:hAnsi="Times New Roman" w:cs="Times New Roman"/>
          <w:sz w:val="24"/>
          <w:szCs w:val="24"/>
        </w:rPr>
        <w:t>PuTTY</w:t>
      </w:r>
      <w:proofErr w:type="spellEnd"/>
      <w:r w:rsidRPr="003E3E2A">
        <w:rPr>
          <w:rFonts w:ascii="Times New Roman" w:hAnsi="Times New Roman" w:cs="Times New Roman"/>
          <w:sz w:val="24"/>
          <w:szCs w:val="24"/>
        </w:rPr>
        <w:t>.</w:t>
      </w:r>
      <w:r w:rsidR="00743C0A" w:rsidRPr="003E3E2A">
        <w:rPr>
          <w:rFonts w:ascii="Times New Roman" w:hAnsi="Times New Roman" w:cs="Times New Roman"/>
          <w:sz w:val="24"/>
          <w:szCs w:val="24"/>
        </w:rPr>
        <w:t xml:space="preserve"> Update the configurations on </w:t>
      </w:r>
      <w:proofErr w:type="spellStart"/>
      <w:r w:rsidR="00743C0A" w:rsidRPr="003E3E2A">
        <w:rPr>
          <w:rFonts w:ascii="Times New Roman" w:hAnsi="Times New Roman" w:cs="Times New Roman"/>
          <w:sz w:val="24"/>
          <w:szCs w:val="24"/>
        </w:rPr>
        <w:t>PuTTY</w:t>
      </w:r>
      <w:proofErr w:type="spellEnd"/>
      <w:r w:rsidR="00743C0A" w:rsidRPr="003E3E2A">
        <w:rPr>
          <w:rFonts w:ascii="Times New Roman" w:hAnsi="Times New Roman" w:cs="Times New Roman"/>
          <w:sz w:val="24"/>
          <w:szCs w:val="24"/>
        </w:rPr>
        <w:t xml:space="preserve"> and connect to it.</w:t>
      </w:r>
    </w:p>
    <w:p w:rsidR="00DF22E7" w:rsidRDefault="00743C0A" w:rsidP="003E3E2A">
      <w:pPr>
        <w:pStyle w:val="ListParagraph"/>
        <w:keepNext/>
        <w:spacing w:after="0" w:line="360" w:lineRule="auto"/>
        <w:jc w:val="center"/>
      </w:pPr>
      <w:r>
        <w:rPr>
          <w:noProof/>
        </w:rPr>
        <w:drawing>
          <wp:inline distT="0" distB="0" distL="0" distR="0" wp14:anchorId="7870E21D" wp14:editId="1D9F5E49">
            <wp:extent cx="3670300" cy="1408125"/>
            <wp:effectExtent l="0" t="0" r="635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4682" cy="1428989"/>
                    </a:xfrm>
                    <a:prstGeom prst="rect">
                      <a:avLst/>
                    </a:prstGeom>
                  </pic:spPr>
                </pic:pic>
              </a:graphicData>
            </a:graphic>
          </wp:inline>
        </w:drawing>
      </w:r>
    </w:p>
    <w:p w:rsidR="00743C0A" w:rsidRDefault="00DF22E7">
      <w:pPr>
        <w:pStyle w:val="Caption"/>
        <w:rPr>
          <w:rFonts w:cs="Times New Roman"/>
          <w:b/>
          <w:color w:val="230DC3"/>
          <w:sz w:val="26"/>
          <w:szCs w:val="26"/>
        </w:rPr>
      </w:pPr>
      <w:bookmarkStart w:id="1470" w:name="_Toc492600506"/>
      <w:r>
        <w:t xml:space="preserve">Figure </w:t>
      </w:r>
      <w:fldSimple w:instr=" STYLEREF 1 \s ">
        <w:r w:rsidR="00B433EE">
          <w:rPr>
            <w:noProof/>
          </w:rPr>
          <w:t>3</w:t>
        </w:r>
      </w:fldSimple>
      <w:r w:rsidR="00B433EE">
        <w:noBreakHyphen/>
      </w:r>
      <w:fldSimple w:instr=" SEQ Figure \* ARABIC \s 1 ">
        <w:r w:rsidR="00B433EE">
          <w:rPr>
            <w:noProof/>
          </w:rPr>
          <w:t>10</w:t>
        </w:r>
      </w:fldSimple>
      <w:r>
        <w:t xml:space="preserve">: </w:t>
      </w:r>
      <w:proofErr w:type="spellStart"/>
      <w:r>
        <w:t>PuTTY</w:t>
      </w:r>
      <w:proofErr w:type="spellEnd"/>
      <w:r>
        <w:t xml:space="preserve"> Configuration</w:t>
      </w:r>
      <w:r w:rsidR="00DC2D4B">
        <w:t>: Session</w:t>
      </w:r>
      <w:bookmarkEnd w:id="1470"/>
    </w:p>
    <w:p w:rsidR="00DF22E7" w:rsidRDefault="00743C0A" w:rsidP="003E3E2A">
      <w:pPr>
        <w:pStyle w:val="ListParagraph"/>
        <w:keepNext/>
        <w:spacing w:after="0" w:line="360" w:lineRule="auto"/>
        <w:jc w:val="center"/>
      </w:pPr>
      <w:r>
        <w:rPr>
          <w:noProof/>
        </w:rPr>
        <w:drawing>
          <wp:inline distT="0" distB="0" distL="0" distR="0" wp14:anchorId="05F0E007" wp14:editId="04CF274A">
            <wp:extent cx="3317440" cy="2349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40560" cy="2365874"/>
                    </a:xfrm>
                    <a:prstGeom prst="rect">
                      <a:avLst/>
                    </a:prstGeom>
                  </pic:spPr>
                </pic:pic>
              </a:graphicData>
            </a:graphic>
          </wp:inline>
        </w:drawing>
      </w:r>
    </w:p>
    <w:p w:rsidR="00743C0A" w:rsidRDefault="00DF22E7">
      <w:pPr>
        <w:pStyle w:val="Caption"/>
        <w:rPr>
          <w:rFonts w:cs="Times New Roman"/>
          <w:b/>
          <w:color w:val="230DC3"/>
          <w:sz w:val="26"/>
          <w:szCs w:val="26"/>
        </w:rPr>
      </w:pPr>
      <w:bookmarkStart w:id="1471" w:name="_Toc492600507"/>
      <w:r>
        <w:t xml:space="preserve">Figure </w:t>
      </w:r>
      <w:fldSimple w:instr=" STYLEREF 1 \s ">
        <w:r w:rsidR="00B433EE">
          <w:rPr>
            <w:noProof/>
          </w:rPr>
          <w:t>3</w:t>
        </w:r>
      </w:fldSimple>
      <w:r w:rsidR="00B433EE">
        <w:noBreakHyphen/>
      </w:r>
      <w:fldSimple w:instr=" SEQ Figure \* ARABIC \s 1 ">
        <w:r w:rsidR="00B433EE">
          <w:rPr>
            <w:noProof/>
          </w:rPr>
          <w:t>11</w:t>
        </w:r>
      </w:fldSimple>
      <w:r>
        <w:t xml:space="preserve">: </w:t>
      </w:r>
      <w:proofErr w:type="spellStart"/>
      <w:r>
        <w:t>PuTTY</w:t>
      </w:r>
      <w:proofErr w:type="spellEnd"/>
      <w:r>
        <w:t xml:space="preserve"> Configuration</w:t>
      </w:r>
      <w:r w:rsidR="00DC2D4B">
        <w:t>: Authentication</w:t>
      </w:r>
      <w:bookmarkEnd w:id="1471"/>
    </w:p>
    <w:p w:rsidR="00743C0A" w:rsidRPr="003E3E2A" w:rsidRDefault="00743C0A" w:rsidP="003E3E2A">
      <w:pPr>
        <w:spacing w:after="0" w:line="360" w:lineRule="auto"/>
        <w:jc w:val="both"/>
        <w:rPr>
          <w:rFonts w:ascii="Times New Roman" w:hAnsi="Times New Roman" w:cs="Times New Roman"/>
          <w:noProof/>
          <w:sz w:val="24"/>
          <w:szCs w:val="24"/>
        </w:rPr>
      </w:pPr>
      <w:r w:rsidRPr="003E3E2A">
        <w:rPr>
          <w:rFonts w:ascii="Times New Roman" w:hAnsi="Times New Roman" w:cs="Times New Roman"/>
          <w:noProof/>
          <w:sz w:val="24"/>
          <w:szCs w:val="24"/>
        </w:rPr>
        <w:lastRenderedPageBreak/>
        <w:t>Now we are successfully connected to the EC</w:t>
      </w:r>
      <w:r w:rsidRPr="003E3E2A">
        <w:rPr>
          <w:rFonts w:ascii="Times New Roman" w:hAnsi="Times New Roman" w:cs="Times New Roman"/>
          <w:noProof/>
          <w:sz w:val="24"/>
          <w:szCs w:val="24"/>
          <w:vertAlign w:val="subscript"/>
        </w:rPr>
        <w:t>2</w:t>
      </w:r>
      <w:r w:rsidRPr="003E3E2A">
        <w:rPr>
          <w:rFonts w:ascii="Times New Roman" w:hAnsi="Times New Roman" w:cs="Times New Roman"/>
          <w:noProof/>
          <w:sz w:val="24"/>
          <w:szCs w:val="24"/>
        </w:rPr>
        <w:t xml:space="preserve"> instance through PuTTY.</w:t>
      </w:r>
    </w:p>
    <w:p w:rsidR="00DF22E7" w:rsidRDefault="00743C0A" w:rsidP="00A05465">
      <w:pPr>
        <w:pStyle w:val="ListParagraph"/>
        <w:keepNext/>
        <w:spacing w:after="0" w:line="360" w:lineRule="auto"/>
        <w:jc w:val="center"/>
      </w:pPr>
      <w:r>
        <w:rPr>
          <w:noProof/>
        </w:rPr>
        <w:drawing>
          <wp:inline distT="0" distB="0" distL="0" distR="0" wp14:anchorId="1A2304F2" wp14:editId="4C818132">
            <wp:extent cx="5337779" cy="20701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6018" cy="2073295"/>
                    </a:xfrm>
                    <a:prstGeom prst="rect">
                      <a:avLst/>
                    </a:prstGeom>
                  </pic:spPr>
                </pic:pic>
              </a:graphicData>
            </a:graphic>
          </wp:inline>
        </w:drawing>
      </w:r>
    </w:p>
    <w:p w:rsidR="00743C0A" w:rsidRPr="00581EE6" w:rsidRDefault="00DF22E7">
      <w:pPr>
        <w:pStyle w:val="Caption"/>
        <w:rPr>
          <w:rFonts w:cs="Times New Roman"/>
          <w:b/>
          <w:color w:val="230DC3"/>
          <w:sz w:val="26"/>
          <w:szCs w:val="26"/>
        </w:rPr>
      </w:pPr>
      <w:bookmarkStart w:id="1472" w:name="_Toc492600508"/>
      <w:r>
        <w:t xml:space="preserve">Figure </w:t>
      </w:r>
      <w:fldSimple w:instr=" STYLEREF 1 \s ">
        <w:r w:rsidR="00B433EE">
          <w:rPr>
            <w:noProof/>
          </w:rPr>
          <w:t>3</w:t>
        </w:r>
      </w:fldSimple>
      <w:r w:rsidR="00B433EE">
        <w:noBreakHyphen/>
      </w:r>
      <w:fldSimple w:instr=" SEQ Figure \* ARABIC \s 1 ">
        <w:r w:rsidR="00B433EE">
          <w:rPr>
            <w:noProof/>
          </w:rPr>
          <w:t>12</w:t>
        </w:r>
      </w:fldSimple>
      <w:r>
        <w:t>: EC</w:t>
      </w:r>
      <w:r>
        <w:rPr>
          <w:vertAlign w:val="subscript"/>
        </w:rPr>
        <w:t>2</w:t>
      </w:r>
      <w:r>
        <w:t xml:space="preserve"> Console</w:t>
      </w:r>
      <w:bookmarkEnd w:id="1472"/>
    </w:p>
    <w:p w:rsidR="0041007D" w:rsidRDefault="0041007D" w:rsidP="005B2B34">
      <w:pPr>
        <w:pStyle w:val="Heading2"/>
      </w:pPr>
      <w:bookmarkStart w:id="1473" w:name="_Toc492334927"/>
      <w:bookmarkStart w:id="1474" w:name="_Toc492600406"/>
      <w:r>
        <w:t>Log Files</w:t>
      </w:r>
      <w:bookmarkEnd w:id="1473"/>
      <w:bookmarkEnd w:id="1474"/>
    </w:p>
    <w:p w:rsidR="00581EE6" w:rsidRPr="005323CE" w:rsidRDefault="00581EE6" w:rsidP="00EA080B">
      <w:pPr>
        <w:spacing w:after="120" w:line="360" w:lineRule="auto"/>
        <w:jc w:val="both"/>
        <w:rPr>
          <w:rFonts w:ascii="Times New Roman" w:hAnsi="Times New Roman" w:cs="Times New Roman"/>
          <w:sz w:val="24"/>
          <w:szCs w:val="24"/>
        </w:rPr>
      </w:pPr>
      <w:r w:rsidRPr="005323CE">
        <w:rPr>
          <w:rFonts w:ascii="Times New Roman" w:hAnsi="Times New Roman" w:cs="Times New Roman"/>
          <w:sz w:val="24"/>
          <w:szCs w:val="24"/>
        </w:rPr>
        <w:t xml:space="preserve">We used a </w:t>
      </w:r>
      <w:r w:rsidR="00EA080B">
        <w:rPr>
          <w:rFonts w:ascii="Times New Roman" w:hAnsi="Times New Roman" w:cs="Times New Roman"/>
          <w:sz w:val="24"/>
          <w:szCs w:val="24"/>
        </w:rPr>
        <w:t>P</w:t>
      </w:r>
      <w:r w:rsidRPr="005323CE">
        <w:rPr>
          <w:rFonts w:ascii="Times New Roman" w:hAnsi="Times New Roman" w:cs="Times New Roman"/>
          <w:sz w:val="24"/>
          <w:szCs w:val="24"/>
        </w:rPr>
        <w:t>ython program to strea</w:t>
      </w:r>
      <w:r w:rsidR="00EA080B">
        <w:rPr>
          <w:rFonts w:ascii="Times New Roman" w:hAnsi="Times New Roman" w:cs="Times New Roman"/>
          <w:sz w:val="24"/>
          <w:szCs w:val="24"/>
        </w:rPr>
        <w:t>m the Apache Access logs. This P</w:t>
      </w:r>
      <w:r w:rsidRPr="005323CE">
        <w:rPr>
          <w:rFonts w:ascii="Times New Roman" w:hAnsi="Times New Roman" w:cs="Times New Roman"/>
          <w:sz w:val="24"/>
          <w:szCs w:val="24"/>
        </w:rPr>
        <w:t>ython code sends continuous logs</w:t>
      </w:r>
      <w:r w:rsidR="00B07501" w:rsidRPr="005323CE">
        <w:rPr>
          <w:rFonts w:ascii="Times New Roman" w:hAnsi="Times New Roman" w:cs="Times New Roman"/>
          <w:sz w:val="24"/>
          <w:szCs w:val="24"/>
        </w:rPr>
        <w:t xml:space="preserve"> to the Kinesis </w:t>
      </w:r>
      <w:r w:rsidR="00433FD9" w:rsidRPr="005323CE">
        <w:rPr>
          <w:rFonts w:ascii="Times New Roman" w:hAnsi="Times New Roman" w:cs="Times New Roman"/>
          <w:sz w:val="24"/>
          <w:szCs w:val="24"/>
        </w:rPr>
        <w:t xml:space="preserve">Stream. </w:t>
      </w:r>
      <w:r w:rsidR="00EA080B">
        <w:rPr>
          <w:rFonts w:ascii="Times New Roman" w:hAnsi="Times New Roman" w:cs="Times New Roman"/>
          <w:sz w:val="24"/>
          <w:szCs w:val="24"/>
        </w:rPr>
        <w:t xml:space="preserve">A </w:t>
      </w:r>
      <w:r w:rsidR="00433FD9" w:rsidRPr="005323CE">
        <w:rPr>
          <w:rFonts w:ascii="Times New Roman" w:hAnsi="Times New Roman" w:cs="Times New Roman"/>
          <w:sz w:val="24"/>
          <w:szCs w:val="24"/>
        </w:rPr>
        <w:t xml:space="preserve">snippet </w:t>
      </w:r>
      <w:r w:rsidR="00EA080B">
        <w:rPr>
          <w:rFonts w:ascii="Times New Roman" w:hAnsi="Times New Roman" w:cs="Times New Roman"/>
          <w:sz w:val="24"/>
          <w:szCs w:val="24"/>
        </w:rPr>
        <w:t xml:space="preserve">of the code </w:t>
      </w:r>
      <w:r w:rsidR="00433FD9" w:rsidRPr="005323CE">
        <w:rPr>
          <w:rFonts w:ascii="Times New Roman" w:hAnsi="Times New Roman" w:cs="Times New Roman"/>
          <w:sz w:val="24"/>
          <w:szCs w:val="24"/>
        </w:rPr>
        <w:t xml:space="preserve">is </w:t>
      </w:r>
      <w:r w:rsidR="00EA080B">
        <w:rPr>
          <w:rFonts w:ascii="Times New Roman" w:hAnsi="Times New Roman" w:cs="Times New Roman"/>
          <w:sz w:val="24"/>
          <w:szCs w:val="24"/>
        </w:rPr>
        <w:t>shown</w:t>
      </w:r>
      <w:r w:rsidR="00433FD9" w:rsidRPr="005323CE">
        <w:rPr>
          <w:rFonts w:ascii="Times New Roman" w:hAnsi="Times New Roman" w:cs="Times New Roman"/>
          <w:sz w:val="24"/>
          <w:szCs w:val="24"/>
        </w:rPr>
        <w:t xml:space="preserve"> below:</w:t>
      </w:r>
    </w:p>
    <w:p w:rsidR="00C94819" w:rsidRPr="005323CE" w:rsidRDefault="00433FD9" w:rsidP="00A05465">
      <w:pPr>
        <w:keepNext/>
        <w:spacing w:after="0" w:line="360" w:lineRule="auto"/>
        <w:jc w:val="center"/>
        <w:rPr>
          <w:b/>
        </w:rPr>
      </w:pPr>
      <w:r w:rsidRPr="005323CE">
        <w:rPr>
          <w:b/>
          <w:noProof/>
        </w:rPr>
        <w:drawing>
          <wp:inline distT="0" distB="0" distL="0" distR="0" wp14:anchorId="1F46275E" wp14:editId="61611092">
            <wp:extent cx="5829300" cy="2971800"/>
            <wp:effectExtent l="0" t="0" r="0" b="0"/>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2823" cy="2983792"/>
                    </a:xfrm>
                    <a:prstGeom prst="rect">
                      <a:avLst/>
                    </a:prstGeom>
                  </pic:spPr>
                </pic:pic>
              </a:graphicData>
            </a:graphic>
          </wp:inline>
        </w:drawing>
      </w:r>
    </w:p>
    <w:p w:rsidR="00433FD9" w:rsidRDefault="00C94819">
      <w:pPr>
        <w:pStyle w:val="Caption"/>
        <w:rPr>
          <w:rFonts w:cs="Times New Roman"/>
          <w:b/>
          <w:color w:val="230DC3"/>
          <w:sz w:val="26"/>
          <w:szCs w:val="26"/>
        </w:rPr>
      </w:pPr>
      <w:bookmarkStart w:id="1475" w:name="_Toc492600509"/>
      <w:r>
        <w:t xml:space="preserve">Figure </w:t>
      </w:r>
      <w:fldSimple w:instr=" STYLEREF 1 \s ">
        <w:r w:rsidR="00B433EE">
          <w:rPr>
            <w:noProof/>
          </w:rPr>
          <w:t>3</w:t>
        </w:r>
      </w:fldSimple>
      <w:r w:rsidR="00B433EE">
        <w:noBreakHyphen/>
      </w:r>
      <w:fldSimple w:instr=" SEQ Figure \* ARABIC \s 1 ">
        <w:r w:rsidR="00B433EE">
          <w:rPr>
            <w:noProof/>
          </w:rPr>
          <w:t>13</w:t>
        </w:r>
      </w:fldSimple>
      <w:r>
        <w:t>: Python Code Snippet for Apache Access Logs</w:t>
      </w:r>
      <w:bookmarkEnd w:id="1475"/>
    </w:p>
    <w:p w:rsidR="00DF3587" w:rsidRPr="005323CE" w:rsidRDefault="006736AA" w:rsidP="005323CE">
      <w:pPr>
        <w:spacing w:after="0" w:line="360" w:lineRule="auto"/>
        <w:jc w:val="both"/>
        <w:rPr>
          <w:rFonts w:ascii="Times New Roman" w:hAnsi="Times New Roman" w:cs="Times New Roman"/>
          <w:color w:val="230DC3"/>
          <w:sz w:val="24"/>
          <w:szCs w:val="24"/>
        </w:rPr>
      </w:pPr>
      <w:r>
        <w:rPr>
          <w:rFonts w:ascii="Times New Roman" w:hAnsi="Times New Roman" w:cs="Times New Roman"/>
          <w:sz w:val="24"/>
          <w:szCs w:val="24"/>
        </w:rPr>
        <w:t>This P</w:t>
      </w:r>
      <w:r w:rsidR="00DF3587" w:rsidRPr="005323CE">
        <w:rPr>
          <w:rFonts w:ascii="Times New Roman" w:hAnsi="Times New Roman" w:cs="Times New Roman"/>
          <w:sz w:val="24"/>
          <w:szCs w:val="24"/>
        </w:rPr>
        <w:t>ython code is run to generate log stream. The command used is:</w:t>
      </w:r>
    </w:p>
    <w:p w:rsidR="00C94819" w:rsidRDefault="00DF3587" w:rsidP="005323CE">
      <w:pPr>
        <w:pStyle w:val="ListParagraph"/>
        <w:keepNext/>
        <w:spacing w:after="0" w:line="360" w:lineRule="auto"/>
        <w:jc w:val="center"/>
      </w:pPr>
      <w:r>
        <w:rPr>
          <w:noProof/>
        </w:rPr>
        <w:drawing>
          <wp:inline distT="0" distB="0" distL="0" distR="0" wp14:anchorId="63C59F8E" wp14:editId="2F8707B8">
            <wp:extent cx="5159376" cy="15875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41601" cy="198203"/>
                    </a:xfrm>
                    <a:prstGeom prst="rect">
                      <a:avLst/>
                    </a:prstGeom>
                  </pic:spPr>
                </pic:pic>
              </a:graphicData>
            </a:graphic>
          </wp:inline>
        </w:drawing>
      </w:r>
    </w:p>
    <w:p w:rsidR="00DF3587" w:rsidRPr="00DF3587" w:rsidRDefault="00C94819">
      <w:pPr>
        <w:pStyle w:val="Caption"/>
        <w:rPr>
          <w:rFonts w:cs="Times New Roman"/>
          <w:b/>
          <w:color w:val="230DC3"/>
          <w:sz w:val="26"/>
          <w:szCs w:val="26"/>
        </w:rPr>
      </w:pPr>
      <w:bookmarkStart w:id="1476" w:name="_Toc492600510"/>
      <w:r>
        <w:t xml:space="preserve">Figure </w:t>
      </w:r>
      <w:fldSimple w:instr=" STYLEREF 1 \s ">
        <w:r w:rsidR="00B433EE">
          <w:rPr>
            <w:noProof/>
          </w:rPr>
          <w:t>3</w:t>
        </w:r>
      </w:fldSimple>
      <w:r w:rsidR="00B433EE">
        <w:noBreakHyphen/>
      </w:r>
      <w:fldSimple w:instr=" SEQ Figure \* ARABIC \s 1 ">
        <w:r w:rsidR="00B433EE">
          <w:rPr>
            <w:noProof/>
          </w:rPr>
          <w:t>14</w:t>
        </w:r>
      </w:fldSimple>
      <w:r>
        <w:t>: Command to Run the Python Code</w:t>
      </w:r>
      <w:bookmarkEnd w:id="1476"/>
    </w:p>
    <w:p w:rsidR="0041007D" w:rsidRDefault="0041007D" w:rsidP="005B2B34">
      <w:pPr>
        <w:pStyle w:val="Heading2"/>
      </w:pPr>
      <w:bookmarkStart w:id="1477" w:name="_Toc492334928"/>
      <w:bookmarkStart w:id="1478" w:name="_Toc492600407"/>
      <w:r>
        <w:lastRenderedPageBreak/>
        <w:t>Kinesis Firehose Delivery Stream</w:t>
      </w:r>
      <w:bookmarkEnd w:id="1477"/>
      <w:bookmarkEnd w:id="1478"/>
    </w:p>
    <w:p w:rsidR="00433FD9" w:rsidRPr="00311CF5" w:rsidRDefault="00837039" w:rsidP="001416DB">
      <w:pPr>
        <w:spacing w:after="200" w:line="360" w:lineRule="auto"/>
        <w:jc w:val="both"/>
        <w:rPr>
          <w:rFonts w:ascii="Times New Roman" w:hAnsi="Times New Roman" w:cs="Times New Roman"/>
          <w:sz w:val="24"/>
          <w:szCs w:val="24"/>
        </w:rPr>
      </w:pPr>
      <w:r w:rsidRPr="00311CF5">
        <w:rPr>
          <w:rFonts w:ascii="Times New Roman" w:hAnsi="Times New Roman" w:cs="Times New Roman"/>
          <w:sz w:val="24"/>
          <w:szCs w:val="24"/>
        </w:rPr>
        <w:t>Kinesis Firehose is a managed service used to transmit real-time streaming data to Elasticsearch. Before the logs are analyzed by Amazon Kinesis Analytics, we first loaded them to AWS using Kinesis Firehose. It saves each log entry in Amazon Simple Storage Service (S3).</w:t>
      </w:r>
      <w:r w:rsidR="000A4B25" w:rsidRPr="00311CF5">
        <w:rPr>
          <w:rFonts w:ascii="Times New Roman" w:hAnsi="Times New Roman" w:cs="Times New Roman"/>
          <w:sz w:val="24"/>
          <w:szCs w:val="24"/>
        </w:rPr>
        <w:t xml:space="preserve"> S3 is a storage bucket that can manage very large datasets. Kinesis Firehose Delivery Stream can be created from the console on AWS.</w:t>
      </w:r>
    </w:p>
    <w:p w:rsidR="000A4B25" w:rsidRPr="00311CF5" w:rsidRDefault="000A4B25" w:rsidP="00311CF5">
      <w:pPr>
        <w:spacing w:after="0" w:line="360" w:lineRule="auto"/>
        <w:jc w:val="both"/>
        <w:rPr>
          <w:rFonts w:ascii="Times New Roman" w:hAnsi="Times New Roman" w:cs="Times New Roman"/>
          <w:b/>
          <w:color w:val="230DC3"/>
          <w:sz w:val="26"/>
          <w:szCs w:val="26"/>
        </w:rPr>
      </w:pPr>
      <w:r w:rsidRPr="00311CF5">
        <w:rPr>
          <w:rFonts w:ascii="Times New Roman" w:hAnsi="Times New Roman" w:cs="Times New Roman"/>
          <w:sz w:val="24"/>
          <w:szCs w:val="24"/>
        </w:rPr>
        <w:t>Open the Kinesis page and go to the Firehose console. Create the delivery stream.</w:t>
      </w:r>
    </w:p>
    <w:p w:rsidR="00C94819" w:rsidRDefault="000A4B25" w:rsidP="00311CF5">
      <w:pPr>
        <w:pStyle w:val="ListParagraph"/>
        <w:keepNext/>
        <w:spacing w:after="0" w:line="360" w:lineRule="auto"/>
        <w:jc w:val="center"/>
      </w:pPr>
      <w:r>
        <w:rPr>
          <w:noProof/>
        </w:rPr>
        <w:drawing>
          <wp:inline distT="0" distB="0" distL="0" distR="0" wp14:anchorId="6A3FDE5B" wp14:editId="2F4231F6">
            <wp:extent cx="4235450" cy="10326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95336" cy="1047218"/>
                    </a:xfrm>
                    <a:prstGeom prst="rect">
                      <a:avLst/>
                    </a:prstGeom>
                  </pic:spPr>
                </pic:pic>
              </a:graphicData>
            </a:graphic>
          </wp:inline>
        </w:drawing>
      </w:r>
    </w:p>
    <w:p w:rsidR="000A4B25" w:rsidRDefault="00C94819">
      <w:pPr>
        <w:pStyle w:val="Caption"/>
        <w:rPr>
          <w:rFonts w:cs="Times New Roman"/>
          <w:b/>
          <w:color w:val="230DC3"/>
          <w:sz w:val="26"/>
          <w:szCs w:val="26"/>
        </w:rPr>
      </w:pPr>
      <w:bookmarkStart w:id="1479" w:name="_Toc492600511"/>
      <w:r>
        <w:t xml:space="preserve">Figure </w:t>
      </w:r>
      <w:fldSimple w:instr=" STYLEREF 1 \s ">
        <w:r w:rsidR="00B433EE">
          <w:rPr>
            <w:noProof/>
          </w:rPr>
          <w:t>3</w:t>
        </w:r>
      </w:fldSimple>
      <w:r w:rsidR="00B433EE">
        <w:noBreakHyphen/>
      </w:r>
      <w:fldSimple w:instr=" SEQ Figure \* ARABIC \s 1 ">
        <w:r w:rsidR="00B433EE">
          <w:rPr>
            <w:noProof/>
          </w:rPr>
          <w:t>15</w:t>
        </w:r>
      </w:fldSimple>
      <w:r>
        <w:t>: Creating Kinesis Firehose Delivery Stream</w:t>
      </w:r>
      <w:bookmarkEnd w:id="1479"/>
    </w:p>
    <w:p w:rsidR="00C94819" w:rsidRDefault="00F51882" w:rsidP="00311CF5">
      <w:pPr>
        <w:pStyle w:val="ListParagraph"/>
        <w:keepNext/>
        <w:spacing w:after="0" w:line="360" w:lineRule="auto"/>
        <w:jc w:val="center"/>
      </w:pPr>
      <w:r>
        <w:rPr>
          <w:noProof/>
        </w:rPr>
        <w:drawing>
          <wp:inline distT="0" distB="0" distL="0" distR="0" wp14:anchorId="1983693C" wp14:editId="6168E57B">
            <wp:extent cx="4108450" cy="1004727"/>
            <wp:effectExtent l="0" t="0" r="635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4089" cy="1010997"/>
                    </a:xfrm>
                    <a:prstGeom prst="rect">
                      <a:avLst/>
                    </a:prstGeom>
                  </pic:spPr>
                </pic:pic>
              </a:graphicData>
            </a:graphic>
          </wp:inline>
        </w:drawing>
      </w:r>
    </w:p>
    <w:p w:rsidR="00DF3587" w:rsidRPr="00C94819" w:rsidRDefault="00C94819">
      <w:pPr>
        <w:pStyle w:val="Caption"/>
        <w:rPr>
          <w:rFonts w:cs="Times New Roman"/>
          <w:b/>
          <w:color w:val="230DC3"/>
          <w:sz w:val="26"/>
          <w:szCs w:val="26"/>
        </w:rPr>
      </w:pPr>
      <w:bookmarkStart w:id="1480" w:name="_Toc492600512"/>
      <w:r>
        <w:t xml:space="preserve">Figure </w:t>
      </w:r>
      <w:fldSimple w:instr=" STYLEREF 1 \s ">
        <w:r w:rsidR="00B433EE">
          <w:rPr>
            <w:noProof/>
          </w:rPr>
          <w:t>3</w:t>
        </w:r>
      </w:fldSimple>
      <w:r w:rsidR="00B433EE">
        <w:noBreakHyphen/>
      </w:r>
      <w:fldSimple w:instr=" SEQ Figure \* ARABIC \s 1 ">
        <w:r w:rsidR="00B433EE">
          <w:rPr>
            <w:noProof/>
          </w:rPr>
          <w:t>16</w:t>
        </w:r>
      </w:fldSimple>
      <w:r>
        <w:t>: Creating S</w:t>
      </w:r>
      <w:r>
        <w:rPr>
          <w:vertAlign w:val="subscript"/>
        </w:rPr>
        <w:t>3</w:t>
      </w:r>
      <w:r>
        <w:t xml:space="preserve"> Bucket</w:t>
      </w:r>
      <w:bookmarkEnd w:id="1480"/>
    </w:p>
    <w:p w:rsidR="00F51882" w:rsidRPr="00311CF5" w:rsidRDefault="00F51882" w:rsidP="00311CF5">
      <w:pPr>
        <w:spacing w:after="0" w:line="360" w:lineRule="auto"/>
        <w:jc w:val="both"/>
        <w:rPr>
          <w:rFonts w:ascii="Times New Roman" w:hAnsi="Times New Roman" w:cs="Times New Roman"/>
          <w:sz w:val="24"/>
          <w:szCs w:val="24"/>
        </w:rPr>
      </w:pPr>
      <w:r w:rsidRPr="00311CF5">
        <w:rPr>
          <w:rFonts w:ascii="Times New Roman" w:hAnsi="Times New Roman" w:cs="Times New Roman"/>
          <w:sz w:val="24"/>
          <w:szCs w:val="24"/>
        </w:rPr>
        <w:t xml:space="preserve">After configuring click on </w:t>
      </w:r>
      <w:r w:rsidR="001416DB">
        <w:rPr>
          <w:rFonts w:ascii="Times New Roman" w:hAnsi="Times New Roman" w:cs="Times New Roman"/>
          <w:sz w:val="24"/>
          <w:szCs w:val="24"/>
        </w:rPr>
        <w:t>C</w:t>
      </w:r>
      <w:r w:rsidRPr="00311CF5">
        <w:rPr>
          <w:rFonts w:ascii="Times New Roman" w:hAnsi="Times New Roman" w:cs="Times New Roman"/>
          <w:sz w:val="24"/>
          <w:szCs w:val="24"/>
        </w:rPr>
        <w:t>reate delivery st</w:t>
      </w:r>
      <w:r w:rsidR="001521FF" w:rsidRPr="00311CF5">
        <w:rPr>
          <w:rFonts w:ascii="Times New Roman" w:hAnsi="Times New Roman" w:cs="Times New Roman"/>
          <w:sz w:val="24"/>
          <w:szCs w:val="24"/>
        </w:rPr>
        <w:t>ream. The stream is successfully</w:t>
      </w:r>
      <w:r w:rsidRPr="00311CF5">
        <w:rPr>
          <w:rFonts w:ascii="Times New Roman" w:hAnsi="Times New Roman" w:cs="Times New Roman"/>
          <w:sz w:val="24"/>
          <w:szCs w:val="24"/>
        </w:rPr>
        <w:t xml:space="preserve"> created.</w:t>
      </w:r>
    </w:p>
    <w:p w:rsidR="0041007D" w:rsidRDefault="0041007D" w:rsidP="005B2B34">
      <w:pPr>
        <w:pStyle w:val="Heading2"/>
      </w:pPr>
      <w:bookmarkStart w:id="1481" w:name="_Toc492334929"/>
      <w:bookmarkStart w:id="1482" w:name="_Toc492600408"/>
      <w:r>
        <w:t>Kinesis Agent</w:t>
      </w:r>
      <w:bookmarkEnd w:id="1481"/>
      <w:bookmarkEnd w:id="1482"/>
    </w:p>
    <w:p w:rsidR="002678F1" w:rsidRDefault="007706FD" w:rsidP="002678F1">
      <w:pPr>
        <w:spacing w:after="200" w:line="360" w:lineRule="auto"/>
        <w:jc w:val="both"/>
        <w:rPr>
          <w:rFonts w:ascii="Times New Roman" w:hAnsi="Times New Roman" w:cs="Times New Roman"/>
          <w:sz w:val="24"/>
          <w:szCs w:val="24"/>
        </w:rPr>
      </w:pPr>
      <w:r w:rsidRPr="00311CF5">
        <w:rPr>
          <w:rFonts w:ascii="Times New Roman" w:hAnsi="Times New Roman" w:cs="Times New Roman"/>
          <w:sz w:val="24"/>
          <w:szCs w:val="24"/>
        </w:rPr>
        <w:t xml:space="preserve">Amazon Kinesis Agent is a stand-alone application that collects and sends data files to Kinesis Firehose. </w:t>
      </w:r>
      <w:r w:rsidR="002678F1">
        <w:rPr>
          <w:rFonts w:ascii="Times New Roman" w:hAnsi="Times New Roman" w:cs="Times New Roman"/>
          <w:sz w:val="24"/>
          <w:szCs w:val="24"/>
        </w:rPr>
        <w:t xml:space="preserve">An </w:t>
      </w:r>
      <w:r w:rsidR="001D5DD2" w:rsidRPr="00311CF5">
        <w:rPr>
          <w:rFonts w:ascii="Times New Roman" w:hAnsi="Times New Roman" w:cs="Times New Roman"/>
          <w:sz w:val="24"/>
          <w:szCs w:val="24"/>
        </w:rPr>
        <w:t>Agent continuously tracks the logs and sends new data to the stream. In this scenario, Agent is used to send logs from EC</w:t>
      </w:r>
      <w:r w:rsidR="001D5DD2" w:rsidRPr="00311CF5">
        <w:rPr>
          <w:rFonts w:ascii="Times New Roman" w:hAnsi="Times New Roman" w:cs="Times New Roman"/>
          <w:sz w:val="24"/>
          <w:szCs w:val="24"/>
          <w:vertAlign w:val="subscript"/>
        </w:rPr>
        <w:t>2</w:t>
      </w:r>
      <w:r w:rsidR="001D5DD2" w:rsidRPr="00311CF5">
        <w:rPr>
          <w:rFonts w:ascii="Times New Roman" w:hAnsi="Times New Roman" w:cs="Times New Roman"/>
          <w:sz w:val="24"/>
          <w:szCs w:val="24"/>
        </w:rPr>
        <w:t xml:space="preserve"> to Kinesis. </w:t>
      </w:r>
    </w:p>
    <w:p w:rsidR="007706FD" w:rsidRPr="00311CF5" w:rsidRDefault="001D5DD2" w:rsidP="002678F1">
      <w:pPr>
        <w:spacing w:after="120" w:line="360" w:lineRule="auto"/>
        <w:jc w:val="both"/>
        <w:rPr>
          <w:rFonts w:ascii="Times New Roman" w:hAnsi="Times New Roman" w:cs="Times New Roman"/>
          <w:sz w:val="24"/>
          <w:szCs w:val="24"/>
        </w:rPr>
      </w:pPr>
      <w:r w:rsidRPr="00311CF5">
        <w:rPr>
          <w:rFonts w:ascii="Times New Roman" w:hAnsi="Times New Roman" w:cs="Times New Roman"/>
          <w:sz w:val="24"/>
          <w:szCs w:val="24"/>
        </w:rPr>
        <w:t xml:space="preserve">The Agent is downloaded and </w:t>
      </w:r>
      <w:r w:rsidR="002678F1">
        <w:rPr>
          <w:rFonts w:ascii="Times New Roman" w:hAnsi="Times New Roman" w:cs="Times New Roman"/>
          <w:sz w:val="24"/>
          <w:szCs w:val="24"/>
        </w:rPr>
        <w:t>installed using the following command:</w:t>
      </w:r>
    </w:p>
    <w:p w:rsidR="001D5DD2" w:rsidRPr="002678F1" w:rsidRDefault="001D5DD2" w:rsidP="00311CF5">
      <w:pPr>
        <w:pStyle w:val="ListParagraph"/>
        <w:spacing w:after="0" w:line="360" w:lineRule="auto"/>
        <w:jc w:val="both"/>
        <w:rPr>
          <w:rFonts w:ascii="Arial" w:hAnsi="Arial" w:cs="Arial"/>
          <w:sz w:val="20"/>
          <w:szCs w:val="20"/>
        </w:rPr>
      </w:pPr>
      <w:r w:rsidRPr="002678F1">
        <w:rPr>
          <w:rFonts w:ascii="Arial" w:hAnsi="Arial" w:cs="Arial"/>
          <w:sz w:val="20"/>
          <w:szCs w:val="20"/>
        </w:rPr>
        <w:t xml:space="preserve">$ </w:t>
      </w:r>
      <w:proofErr w:type="spellStart"/>
      <w:r w:rsidRPr="002678F1">
        <w:rPr>
          <w:rFonts w:ascii="Arial" w:hAnsi="Arial" w:cs="Arial"/>
          <w:sz w:val="20"/>
          <w:szCs w:val="20"/>
        </w:rPr>
        <w:t>sudo</w:t>
      </w:r>
      <w:proofErr w:type="spellEnd"/>
      <w:r w:rsidRPr="002678F1">
        <w:rPr>
          <w:rFonts w:ascii="Arial" w:hAnsi="Arial" w:cs="Arial"/>
          <w:sz w:val="20"/>
          <w:szCs w:val="20"/>
        </w:rPr>
        <w:t xml:space="preserve"> yum install -y </w:t>
      </w:r>
      <w:proofErr w:type="spellStart"/>
      <w:r w:rsidRPr="002678F1">
        <w:rPr>
          <w:rFonts w:ascii="Arial" w:hAnsi="Arial" w:cs="Arial"/>
          <w:sz w:val="20"/>
          <w:szCs w:val="20"/>
        </w:rPr>
        <w:t>aws</w:t>
      </w:r>
      <w:proofErr w:type="spellEnd"/>
      <w:r w:rsidRPr="002678F1">
        <w:rPr>
          <w:rFonts w:ascii="Arial" w:hAnsi="Arial" w:cs="Arial"/>
          <w:sz w:val="20"/>
          <w:szCs w:val="20"/>
        </w:rPr>
        <w:t>-kinesis-agent</w:t>
      </w:r>
    </w:p>
    <w:p w:rsidR="001A6D55" w:rsidRDefault="001A6D55" w:rsidP="002678F1">
      <w:pPr>
        <w:spacing w:after="120" w:line="360" w:lineRule="auto"/>
        <w:jc w:val="both"/>
        <w:rPr>
          <w:ins w:id="1483" w:author="Likhita Sanapa Prabhakar" w:date="2017-09-08T03:17:00Z"/>
          <w:rFonts w:ascii="Times New Roman" w:hAnsi="Times New Roman" w:cs="Times New Roman"/>
          <w:sz w:val="24"/>
          <w:szCs w:val="24"/>
        </w:rPr>
      </w:pPr>
    </w:p>
    <w:p w:rsidR="001A6D55" w:rsidRDefault="001A6D55" w:rsidP="002678F1">
      <w:pPr>
        <w:spacing w:after="120" w:line="360" w:lineRule="auto"/>
        <w:jc w:val="both"/>
        <w:rPr>
          <w:ins w:id="1484" w:author="Likhita Sanapa Prabhakar" w:date="2017-09-08T03:17:00Z"/>
          <w:rFonts w:ascii="Times New Roman" w:hAnsi="Times New Roman" w:cs="Times New Roman"/>
          <w:sz w:val="24"/>
          <w:szCs w:val="24"/>
        </w:rPr>
      </w:pPr>
    </w:p>
    <w:p w:rsidR="001A6D55" w:rsidRDefault="001A6D55" w:rsidP="002678F1">
      <w:pPr>
        <w:spacing w:after="120" w:line="360" w:lineRule="auto"/>
        <w:jc w:val="both"/>
        <w:rPr>
          <w:ins w:id="1485" w:author="Likhita Sanapa Prabhakar" w:date="2017-09-08T03:17:00Z"/>
          <w:rFonts w:ascii="Times New Roman" w:hAnsi="Times New Roman" w:cs="Times New Roman"/>
          <w:sz w:val="24"/>
          <w:szCs w:val="24"/>
        </w:rPr>
      </w:pPr>
    </w:p>
    <w:p w:rsidR="008A5B24" w:rsidRPr="00311CF5" w:rsidRDefault="002678F1" w:rsidP="002678F1">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Next w</w:t>
      </w:r>
      <w:r w:rsidR="008A5B24" w:rsidRPr="00311CF5">
        <w:rPr>
          <w:rFonts w:ascii="Times New Roman" w:hAnsi="Times New Roman" w:cs="Times New Roman"/>
          <w:sz w:val="24"/>
          <w:szCs w:val="24"/>
        </w:rPr>
        <w:t xml:space="preserve">e edit the </w:t>
      </w:r>
      <w:proofErr w:type="spellStart"/>
      <w:proofErr w:type="gramStart"/>
      <w:r w:rsidR="008A5B24" w:rsidRPr="00311CF5">
        <w:rPr>
          <w:rFonts w:ascii="Times New Roman" w:hAnsi="Times New Roman" w:cs="Times New Roman"/>
          <w:sz w:val="24"/>
          <w:szCs w:val="24"/>
        </w:rPr>
        <w:t>agent.json</w:t>
      </w:r>
      <w:proofErr w:type="spellEnd"/>
      <w:proofErr w:type="gramEnd"/>
      <w:r w:rsidR="008A5B24" w:rsidRPr="00311CF5">
        <w:rPr>
          <w:rFonts w:ascii="Times New Roman" w:hAnsi="Times New Roman" w:cs="Times New Roman"/>
          <w:sz w:val="24"/>
          <w:szCs w:val="24"/>
        </w:rPr>
        <w:t xml:space="preserve"> file located at /</w:t>
      </w:r>
      <w:proofErr w:type="spellStart"/>
      <w:r w:rsidR="008A5B24" w:rsidRPr="00311CF5">
        <w:rPr>
          <w:rFonts w:ascii="Times New Roman" w:hAnsi="Times New Roman" w:cs="Times New Roman"/>
          <w:sz w:val="24"/>
          <w:szCs w:val="24"/>
        </w:rPr>
        <w:t>etc</w:t>
      </w:r>
      <w:proofErr w:type="spellEnd"/>
      <w:r w:rsidR="008A5B24" w:rsidRPr="00311CF5">
        <w:rPr>
          <w:rFonts w:ascii="Times New Roman" w:hAnsi="Times New Roman" w:cs="Times New Roman"/>
          <w:sz w:val="24"/>
          <w:szCs w:val="24"/>
        </w:rPr>
        <w:t>/</w:t>
      </w:r>
      <w:proofErr w:type="spellStart"/>
      <w:r w:rsidR="008A5B24" w:rsidRPr="00311CF5">
        <w:rPr>
          <w:rFonts w:ascii="Times New Roman" w:hAnsi="Times New Roman" w:cs="Times New Roman"/>
          <w:sz w:val="24"/>
          <w:szCs w:val="24"/>
        </w:rPr>
        <w:t>aws</w:t>
      </w:r>
      <w:proofErr w:type="spellEnd"/>
      <w:r w:rsidR="008A5B24" w:rsidRPr="00311CF5">
        <w:rPr>
          <w:rFonts w:ascii="Times New Roman" w:hAnsi="Times New Roman" w:cs="Times New Roman"/>
          <w:sz w:val="24"/>
          <w:szCs w:val="24"/>
        </w:rPr>
        <w:t>-kinesis.</w:t>
      </w:r>
    </w:p>
    <w:p w:rsidR="00C94819" w:rsidRDefault="00DF3587" w:rsidP="002678F1">
      <w:pPr>
        <w:pStyle w:val="ListParagraph"/>
        <w:keepNext/>
        <w:spacing w:after="0" w:line="360" w:lineRule="auto"/>
        <w:ind w:left="0"/>
        <w:jc w:val="center"/>
      </w:pPr>
      <w:r>
        <w:rPr>
          <w:noProof/>
        </w:rPr>
        <w:drawing>
          <wp:inline distT="0" distB="0" distL="0" distR="0" wp14:anchorId="103892DA" wp14:editId="65666FA3">
            <wp:extent cx="4846320" cy="216130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78766" cy="2175779"/>
                    </a:xfrm>
                    <a:prstGeom prst="rect">
                      <a:avLst/>
                    </a:prstGeom>
                  </pic:spPr>
                </pic:pic>
              </a:graphicData>
            </a:graphic>
          </wp:inline>
        </w:drawing>
      </w:r>
    </w:p>
    <w:p w:rsidR="008A5B24" w:rsidRDefault="00C94819">
      <w:pPr>
        <w:pStyle w:val="Caption"/>
        <w:rPr>
          <w:rFonts w:cs="Times New Roman"/>
          <w:b/>
          <w:color w:val="230DC3"/>
          <w:sz w:val="26"/>
          <w:szCs w:val="26"/>
        </w:rPr>
      </w:pPr>
      <w:bookmarkStart w:id="1486" w:name="_Toc492600513"/>
      <w:r>
        <w:t xml:space="preserve">Figure </w:t>
      </w:r>
      <w:fldSimple w:instr=" STYLEREF 1 \s ">
        <w:r w:rsidR="00B433EE">
          <w:rPr>
            <w:noProof/>
          </w:rPr>
          <w:t>3</w:t>
        </w:r>
      </w:fldSimple>
      <w:r w:rsidR="00B433EE">
        <w:noBreakHyphen/>
      </w:r>
      <w:fldSimple w:instr=" SEQ Figure \* ARABIC \s 1 ">
        <w:r w:rsidR="00B433EE">
          <w:rPr>
            <w:noProof/>
          </w:rPr>
          <w:t>17</w:t>
        </w:r>
      </w:fldSimple>
      <w:r>
        <w:t xml:space="preserve">: </w:t>
      </w:r>
      <w:proofErr w:type="spellStart"/>
      <w:proofErr w:type="gramStart"/>
      <w:r>
        <w:t>agent.json</w:t>
      </w:r>
      <w:proofErr w:type="spellEnd"/>
      <w:proofErr w:type="gramEnd"/>
      <w:r>
        <w:t xml:space="preserve"> File</w:t>
      </w:r>
      <w:bookmarkEnd w:id="1486"/>
    </w:p>
    <w:p w:rsidR="003F265F" w:rsidRPr="00311CF5" w:rsidRDefault="003F265F" w:rsidP="002678F1">
      <w:pPr>
        <w:spacing w:before="120" w:after="120" w:line="360" w:lineRule="auto"/>
        <w:jc w:val="both"/>
        <w:rPr>
          <w:rFonts w:ascii="Times New Roman" w:hAnsi="Times New Roman" w:cs="Times New Roman"/>
          <w:sz w:val="24"/>
          <w:szCs w:val="24"/>
        </w:rPr>
      </w:pPr>
      <w:r w:rsidRPr="00311CF5">
        <w:rPr>
          <w:rFonts w:ascii="Times New Roman" w:hAnsi="Times New Roman" w:cs="Times New Roman"/>
          <w:sz w:val="24"/>
          <w:szCs w:val="24"/>
        </w:rPr>
        <w:t xml:space="preserve">The </w:t>
      </w:r>
      <w:proofErr w:type="spellStart"/>
      <w:r w:rsidRPr="00311CF5">
        <w:rPr>
          <w:rFonts w:ascii="Times New Roman" w:hAnsi="Times New Roman" w:cs="Times New Roman"/>
          <w:sz w:val="24"/>
          <w:szCs w:val="24"/>
        </w:rPr>
        <w:t>aws</w:t>
      </w:r>
      <w:proofErr w:type="spellEnd"/>
      <w:r w:rsidRPr="00311CF5">
        <w:rPr>
          <w:rFonts w:ascii="Times New Roman" w:hAnsi="Times New Roman" w:cs="Times New Roman"/>
          <w:sz w:val="24"/>
          <w:szCs w:val="24"/>
        </w:rPr>
        <w:t xml:space="preserve">-kinesis-agent is restarted after updating the </w:t>
      </w:r>
      <w:proofErr w:type="spellStart"/>
      <w:proofErr w:type="gramStart"/>
      <w:r w:rsidRPr="00311CF5">
        <w:rPr>
          <w:rFonts w:ascii="Times New Roman" w:hAnsi="Times New Roman" w:cs="Times New Roman"/>
          <w:sz w:val="24"/>
          <w:szCs w:val="24"/>
        </w:rPr>
        <w:t>agent.json</w:t>
      </w:r>
      <w:proofErr w:type="spellEnd"/>
      <w:proofErr w:type="gramEnd"/>
      <w:r w:rsidRPr="00311CF5">
        <w:rPr>
          <w:rFonts w:ascii="Times New Roman" w:hAnsi="Times New Roman" w:cs="Times New Roman"/>
          <w:sz w:val="24"/>
          <w:szCs w:val="24"/>
        </w:rPr>
        <w:t xml:space="preserve"> file.</w:t>
      </w:r>
    </w:p>
    <w:p w:rsidR="00C94819" w:rsidRDefault="003F265F" w:rsidP="002678F1">
      <w:pPr>
        <w:pStyle w:val="ListParagraph"/>
        <w:keepNext/>
        <w:spacing w:after="0" w:line="360" w:lineRule="auto"/>
        <w:ind w:left="0"/>
        <w:jc w:val="center"/>
      </w:pPr>
      <w:r>
        <w:rPr>
          <w:noProof/>
        </w:rPr>
        <w:drawing>
          <wp:inline distT="0" distB="0" distL="0" distR="0" wp14:anchorId="25D5B421" wp14:editId="126C2FC1">
            <wp:extent cx="5167746" cy="498764"/>
            <wp:effectExtent l="0" t="0" r="0" b="0"/>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98288" cy="501712"/>
                    </a:xfrm>
                    <a:prstGeom prst="rect">
                      <a:avLst/>
                    </a:prstGeom>
                  </pic:spPr>
                </pic:pic>
              </a:graphicData>
            </a:graphic>
          </wp:inline>
        </w:drawing>
      </w:r>
    </w:p>
    <w:p w:rsidR="003F265F" w:rsidRDefault="00C94819">
      <w:pPr>
        <w:pStyle w:val="Caption"/>
        <w:rPr>
          <w:rFonts w:cs="Times New Roman"/>
          <w:b/>
          <w:color w:val="230DC3"/>
          <w:sz w:val="26"/>
          <w:szCs w:val="26"/>
        </w:rPr>
      </w:pPr>
      <w:bookmarkStart w:id="1487" w:name="_Toc492600514"/>
      <w:r>
        <w:t xml:space="preserve">Figure </w:t>
      </w:r>
      <w:fldSimple w:instr=" STYLEREF 1 \s ">
        <w:r w:rsidR="00B433EE">
          <w:rPr>
            <w:noProof/>
          </w:rPr>
          <w:t>3</w:t>
        </w:r>
      </w:fldSimple>
      <w:r w:rsidR="00B433EE">
        <w:noBreakHyphen/>
      </w:r>
      <w:fldSimple w:instr=" SEQ Figure \* ARABIC \s 1 ">
        <w:r w:rsidR="00B433EE">
          <w:rPr>
            <w:noProof/>
          </w:rPr>
          <w:t>18</w:t>
        </w:r>
      </w:fldSimple>
      <w:r>
        <w:t xml:space="preserve">: Restarting </w:t>
      </w:r>
      <w:proofErr w:type="spellStart"/>
      <w:r>
        <w:t>aws</w:t>
      </w:r>
      <w:proofErr w:type="spellEnd"/>
      <w:r>
        <w:t>-kinesis-agent</w:t>
      </w:r>
      <w:bookmarkEnd w:id="1487"/>
    </w:p>
    <w:p w:rsidR="003F265F" w:rsidRPr="00311CF5" w:rsidRDefault="0014129A" w:rsidP="0014129A">
      <w:pPr>
        <w:spacing w:before="120" w:after="120" w:line="360" w:lineRule="auto"/>
        <w:jc w:val="both"/>
        <w:rPr>
          <w:rFonts w:ascii="Times New Roman" w:hAnsi="Times New Roman" w:cs="Times New Roman"/>
          <w:color w:val="230DC3"/>
          <w:sz w:val="24"/>
          <w:szCs w:val="24"/>
        </w:rPr>
      </w:pPr>
      <w:r>
        <w:rPr>
          <w:rFonts w:ascii="Times New Roman" w:hAnsi="Times New Roman" w:cs="Times New Roman"/>
          <w:sz w:val="24"/>
          <w:szCs w:val="24"/>
        </w:rPr>
        <w:t>Now</w:t>
      </w:r>
      <w:r w:rsidR="003F265F" w:rsidRPr="00311CF5">
        <w:rPr>
          <w:rFonts w:ascii="Times New Roman" w:hAnsi="Times New Roman" w:cs="Times New Roman"/>
          <w:sz w:val="24"/>
          <w:szCs w:val="24"/>
        </w:rPr>
        <w:t xml:space="preserve"> we c</w:t>
      </w:r>
      <w:r>
        <w:rPr>
          <w:rFonts w:ascii="Times New Roman" w:hAnsi="Times New Roman" w:cs="Times New Roman"/>
          <w:sz w:val="24"/>
          <w:szCs w:val="24"/>
        </w:rPr>
        <w:t xml:space="preserve">an </w:t>
      </w:r>
      <w:r w:rsidR="003F265F" w:rsidRPr="00311CF5">
        <w:rPr>
          <w:rFonts w:ascii="Times New Roman" w:hAnsi="Times New Roman" w:cs="Times New Roman"/>
          <w:sz w:val="24"/>
          <w:szCs w:val="24"/>
        </w:rPr>
        <w:t>see the logs saved in S3 bucket</w:t>
      </w:r>
      <w:r>
        <w:rPr>
          <w:rFonts w:ascii="Times New Roman" w:hAnsi="Times New Roman" w:cs="Times New Roman"/>
          <w:sz w:val="24"/>
          <w:szCs w:val="24"/>
        </w:rPr>
        <w:t xml:space="preserve"> and can monitor them from the K</w:t>
      </w:r>
      <w:r w:rsidR="003F265F" w:rsidRPr="00311CF5">
        <w:rPr>
          <w:rFonts w:ascii="Times New Roman" w:hAnsi="Times New Roman" w:cs="Times New Roman"/>
          <w:sz w:val="24"/>
          <w:szCs w:val="24"/>
        </w:rPr>
        <w:t>inesis Firehose.</w:t>
      </w:r>
    </w:p>
    <w:p w:rsidR="00C94819" w:rsidRDefault="00DF3587" w:rsidP="0014129A">
      <w:pPr>
        <w:pStyle w:val="ListParagraph"/>
        <w:keepNext/>
        <w:spacing w:after="0" w:line="360" w:lineRule="auto"/>
        <w:ind w:left="0"/>
        <w:jc w:val="center"/>
      </w:pPr>
      <w:r>
        <w:rPr>
          <w:noProof/>
        </w:rPr>
        <w:drawing>
          <wp:inline distT="0" distB="0" distL="0" distR="0" wp14:anchorId="5B70C9D1" wp14:editId="10FB3471">
            <wp:extent cx="5630777" cy="29718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57910" cy="2986120"/>
                    </a:xfrm>
                    <a:prstGeom prst="rect">
                      <a:avLst/>
                    </a:prstGeom>
                  </pic:spPr>
                </pic:pic>
              </a:graphicData>
            </a:graphic>
          </wp:inline>
        </w:drawing>
      </w:r>
    </w:p>
    <w:p w:rsidR="00DF3587" w:rsidRDefault="00C94819">
      <w:pPr>
        <w:pStyle w:val="Caption"/>
        <w:rPr>
          <w:rFonts w:cs="Times New Roman"/>
          <w:color w:val="230DC3"/>
          <w:sz w:val="26"/>
          <w:szCs w:val="26"/>
        </w:rPr>
      </w:pPr>
      <w:bookmarkStart w:id="1488" w:name="_Toc492600515"/>
      <w:r>
        <w:t xml:space="preserve">Figure </w:t>
      </w:r>
      <w:fldSimple w:instr=" STYLEREF 1 \s ">
        <w:r w:rsidR="00B433EE">
          <w:rPr>
            <w:noProof/>
          </w:rPr>
          <w:t>3</w:t>
        </w:r>
      </w:fldSimple>
      <w:r w:rsidR="00B433EE">
        <w:noBreakHyphen/>
      </w:r>
      <w:fldSimple w:instr=" SEQ Figure \* ARABIC \s 1 ">
        <w:r w:rsidR="00B433EE">
          <w:rPr>
            <w:noProof/>
          </w:rPr>
          <w:t>19</w:t>
        </w:r>
      </w:fldSimple>
      <w:r>
        <w:t>: Logs in S</w:t>
      </w:r>
      <w:r>
        <w:rPr>
          <w:vertAlign w:val="subscript"/>
        </w:rPr>
        <w:t>3</w:t>
      </w:r>
      <w:r>
        <w:t xml:space="preserve"> Bucket</w:t>
      </w:r>
      <w:bookmarkEnd w:id="1488"/>
    </w:p>
    <w:p w:rsidR="00C94819" w:rsidRDefault="00DF3587" w:rsidP="001F5309">
      <w:pPr>
        <w:pStyle w:val="ListParagraph"/>
        <w:keepNext/>
        <w:spacing w:after="0" w:line="360" w:lineRule="auto"/>
        <w:ind w:left="0"/>
        <w:jc w:val="center"/>
      </w:pPr>
      <w:r>
        <w:rPr>
          <w:noProof/>
        </w:rPr>
        <w:lastRenderedPageBreak/>
        <w:drawing>
          <wp:inline distT="0" distB="0" distL="0" distR="0" wp14:anchorId="10177A8B" wp14:editId="6FC4CF68">
            <wp:extent cx="5955041" cy="303414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83587" cy="3048690"/>
                    </a:xfrm>
                    <a:prstGeom prst="rect">
                      <a:avLst/>
                    </a:prstGeom>
                  </pic:spPr>
                </pic:pic>
              </a:graphicData>
            </a:graphic>
          </wp:inline>
        </w:drawing>
      </w:r>
    </w:p>
    <w:p w:rsidR="00DF3587" w:rsidRPr="001521FF" w:rsidRDefault="00C94819">
      <w:pPr>
        <w:pStyle w:val="Caption"/>
        <w:rPr>
          <w:rFonts w:cs="Times New Roman"/>
          <w:color w:val="230DC3"/>
          <w:sz w:val="26"/>
          <w:szCs w:val="26"/>
        </w:rPr>
      </w:pPr>
      <w:bookmarkStart w:id="1489" w:name="_Toc492600516"/>
      <w:r>
        <w:t xml:space="preserve">Figure </w:t>
      </w:r>
      <w:fldSimple w:instr=" STYLEREF 1 \s ">
        <w:r w:rsidR="00B433EE">
          <w:rPr>
            <w:noProof/>
          </w:rPr>
          <w:t>3</w:t>
        </w:r>
      </w:fldSimple>
      <w:r w:rsidR="00B433EE">
        <w:noBreakHyphen/>
      </w:r>
      <w:fldSimple w:instr=" SEQ Figure \* ARABIC \s 1 ">
        <w:r w:rsidR="00B433EE">
          <w:rPr>
            <w:noProof/>
          </w:rPr>
          <w:t>20</w:t>
        </w:r>
      </w:fldSimple>
      <w:r>
        <w:t>: Data Monitoring from Firehose</w:t>
      </w:r>
      <w:bookmarkEnd w:id="1489"/>
    </w:p>
    <w:p w:rsidR="0041007D" w:rsidRDefault="0041007D" w:rsidP="005B2B34">
      <w:pPr>
        <w:pStyle w:val="Heading2"/>
      </w:pPr>
      <w:bookmarkStart w:id="1490" w:name="_Toc492334930"/>
      <w:bookmarkStart w:id="1491" w:name="_Toc492600409"/>
      <w:r>
        <w:t>ES Domain</w:t>
      </w:r>
      <w:bookmarkEnd w:id="1490"/>
      <w:bookmarkEnd w:id="1491"/>
    </w:p>
    <w:p w:rsidR="003F265F" w:rsidRPr="00D7130A" w:rsidRDefault="003F265F" w:rsidP="00D7130A">
      <w:pPr>
        <w:spacing w:after="120" w:line="360" w:lineRule="auto"/>
        <w:jc w:val="both"/>
        <w:rPr>
          <w:rFonts w:ascii="Times New Roman" w:hAnsi="Times New Roman" w:cs="Times New Roman"/>
          <w:sz w:val="24"/>
          <w:szCs w:val="24"/>
        </w:rPr>
      </w:pPr>
      <w:r w:rsidRPr="002972A1">
        <w:rPr>
          <w:rFonts w:ascii="Times New Roman" w:hAnsi="Times New Roman" w:cs="Times New Roman"/>
          <w:sz w:val="24"/>
          <w:szCs w:val="24"/>
        </w:rPr>
        <w:t>We created a</w:t>
      </w:r>
      <w:r w:rsidR="00D7130A">
        <w:rPr>
          <w:rFonts w:ascii="Times New Roman" w:hAnsi="Times New Roman" w:cs="Times New Roman"/>
          <w:sz w:val="24"/>
          <w:szCs w:val="24"/>
        </w:rPr>
        <w:t>n</w:t>
      </w:r>
      <w:r w:rsidRPr="002972A1">
        <w:rPr>
          <w:rFonts w:ascii="Times New Roman" w:hAnsi="Times New Roman" w:cs="Times New Roman"/>
          <w:sz w:val="24"/>
          <w:szCs w:val="24"/>
        </w:rPr>
        <w:t xml:space="preserve"> Elasticsearch domain to store the produced data and use it for analysis and visualizations. To create the domain, go to Elasticsearch Service on AWS.</w:t>
      </w:r>
      <w:r w:rsidR="00D7130A">
        <w:rPr>
          <w:rFonts w:ascii="Times New Roman" w:hAnsi="Times New Roman" w:cs="Times New Roman"/>
          <w:sz w:val="24"/>
          <w:szCs w:val="24"/>
        </w:rPr>
        <w:t xml:space="preserve"> </w:t>
      </w:r>
      <w:r w:rsidRPr="002972A1">
        <w:rPr>
          <w:rFonts w:ascii="Times New Roman" w:hAnsi="Times New Roman" w:cs="Times New Roman"/>
          <w:sz w:val="24"/>
          <w:szCs w:val="24"/>
        </w:rPr>
        <w:t xml:space="preserve">Click on </w:t>
      </w:r>
      <w:r w:rsidR="00D7130A">
        <w:rPr>
          <w:rFonts w:ascii="Times New Roman" w:hAnsi="Times New Roman" w:cs="Times New Roman"/>
          <w:sz w:val="24"/>
          <w:szCs w:val="24"/>
        </w:rPr>
        <w:t>C</w:t>
      </w:r>
      <w:r w:rsidRPr="002972A1">
        <w:rPr>
          <w:rFonts w:ascii="Times New Roman" w:hAnsi="Times New Roman" w:cs="Times New Roman"/>
          <w:sz w:val="24"/>
          <w:szCs w:val="24"/>
        </w:rPr>
        <w:t>reate new domain and update the configurations.</w:t>
      </w:r>
    </w:p>
    <w:p w:rsidR="00C94819" w:rsidRDefault="00237DE8" w:rsidP="00D7130A">
      <w:pPr>
        <w:pStyle w:val="ListParagraph"/>
        <w:keepNext/>
        <w:spacing w:after="0" w:line="360" w:lineRule="auto"/>
        <w:ind w:left="0"/>
        <w:jc w:val="center"/>
      </w:pPr>
      <w:r>
        <w:rPr>
          <w:noProof/>
        </w:rPr>
        <w:drawing>
          <wp:inline distT="0" distB="0" distL="0" distR="0" wp14:anchorId="6C55A95D" wp14:editId="2D4F33DF">
            <wp:extent cx="5473700" cy="2092404"/>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1739" cy="2110768"/>
                    </a:xfrm>
                    <a:prstGeom prst="rect">
                      <a:avLst/>
                    </a:prstGeom>
                  </pic:spPr>
                </pic:pic>
              </a:graphicData>
            </a:graphic>
          </wp:inline>
        </w:drawing>
      </w:r>
    </w:p>
    <w:p w:rsidR="003F265F" w:rsidRDefault="00C94819">
      <w:pPr>
        <w:pStyle w:val="Caption"/>
        <w:rPr>
          <w:rFonts w:cs="Times New Roman"/>
          <w:sz w:val="26"/>
          <w:szCs w:val="26"/>
        </w:rPr>
      </w:pPr>
      <w:bookmarkStart w:id="1492" w:name="_Toc492600517"/>
      <w:r>
        <w:t xml:space="preserve">Figure </w:t>
      </w:r>
      <w:fldSimple w:instr=" STYLEREF 1 \s ">
        <w:r w:rsidR="00B433EE">
          <w:rPr>
            <w:noProof/>
          </w:rPr>
          <w:t>3</w:t>
        </w:r>
      </w:fldSimple>
      <w:r w:rsidR="00B433EE">
        <w:noBreakHyphen/>
      </w:r>
      <w:fldSimple w:instr=" SEQ Figure \* ARABIC \s 1 ">
        <w:r w:rsidR="00B433EE">
          <w:rPr>
            <w:noProof/>
          </w:rPr>
          <w:t>21</w:t>
        </w:r>
      </w:fldSimple>
      <w:r>
        <w:t>: Creating Elasticsearch Domain</w:t>
      </w:r>
      <w:bookmarkEnd w:id="1492"/>
    </w:p>
    <w:p w:rsidR="00C94819" w:rsidRDefault="00237DE8" w:rsidP="00F61821">
      <w:pPr>
        <w:pStyle w:val="ListParagraph"/>
        <w:keepNext/>
        <w:spacing w:after="0" w:line="360" w:lineRule="auto"/>
        <w:ind w:left="0"/>
        <w:jc w:val="center"/>
      </w:pPr>
      <w:r>
        <w:rPr>
          <w:noProof/>
        </w:rPr>
        <w:lastRenderedPageBreak/>
        <w:drawing>
          <wp:inline distT="0" distB="0" distL="0" distR="0" wp14:anchorId="5285B8D1" wp14:editId="6F101CB7">
            <wp:extent cx="3886200" cy="2739934"/>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25954" cy="2767963"/>
                    </a:xfrm>
                    <a:prstGeom prst="rect">
                      <a:avLst/>
                    </a:prstGeom>
                  </pic:spPr>
                </pic:pic>
              </a:graphicData>
            </a:graphic>
          </wp:inline>
        </w:drawing>
      </w:r>
    </w:p>
    <w:p w:rsidR="00237DE8" w:rsidRPr="001521FF" w:rsidRDefault="00C94819">
      <w:pPr>
        <w:pStyle w:val="Caption"/>
        <w:rPr>
          <w:rFonts w:cs="Times New Roman"/>
          <w:sz w:val="26"/>
          <w:szCs w:val="26"/>
        </w:rPr>
      </w:pPr>
      <w:bookmarkStart w:id="1493" w:name="_Toc492600518"/>
      <w:r>
        <w:t xml:space="preserve">Figure </w:t>
      </w:r>
      <w:fldSimple w:instr=" STYLEREF 1 \s ">
        <w:r w:rsidR="00B433EE">
          <w:rPr>
            <w:noProof/>
          </w:rPr>
          <w:t>3</w:t>
        </w:r>
      </w:fldSimple>
      <w:r w:rsidR="00B433EE">
        <w:noBreakHyphen/>
      </w:r>
      <w:fldSimple w:instr=" SEQ Figure \* ARABIC \s 1 ">
        <w:r w:rsidR="00B433EE">
          <w:rPr>
            <w:noProof/>
          </w:rPr>
          <w:t>22</w:t>
        </w:r>
      </w:fldSimple>
      <w:r>
        <w:t>: Setting Up Access Policy</w:t>
      </w:r>
      <w:bookmarkEnd w:id="1493"/>
    </w:p>
    <w:p w:rsidR="003F265F" w:rsidRPr="002972A1" w:rsidRDefault="00F61821" w:rsidP="002972A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F265F" w:rsidRPr="002972A1">
        <w:rPr>
          <w:rFonts w:ascii="Times New Roman" w:hAnsi="Times New Roman" w:cs="Times New Roman"/>
          <w:sz w:val="24"/>
          <w:szCs w:val="24"/>
        </w:rPr>
        <w:t xml:space="preserve">ES Domain is successfully created. </w:t>
      </w:r>
    </w:p>
    <w:p w:rsidR="0041007D" w:rsidRDefault="0041007D" w:rsidP="005B2B34">
      <w:pPr>
        <w:pStyle w:val="Heading2"/>
      </w:pPr>
      <w:bookmarkStart w:id="1494" w:name="_Toc492334931"/>
      <w:bookmarkStart w:id="1495" w:name="_Toc492600410"/>
      <w:r>
        <w:t>Second Kinesis Firehose Delivery Stream</w:t>
      </w:r>
      <w:bookmarkEnd w:id="1494"/>
      <w:bookmarkEnd w:id="1495"/>
    </w:p>
    <w:p w:rsidR="00F76060" w:rsidRDefault="007914A5" w:rsidP="00F76060">
      <w:pPr>
        <w:spacing w:after="200" w:line="360" w:lineRule="auto"/>
        <w:jc w:val="both"/>
        <w:rPr>
          <w:rFonts w:ascii="Times New Roman" w:hAnsi="Times New Roman" w:cs="Times New Roman"/>
          <w:sz w:val="24"/>
          <w:szCs w:val="24"/>
        </w:rPr>
      </w:pPr>
      <w:r w:rsidRPr="00687813">
        <w:rPr>
          <w:rFonts w:ascii="Times New Roman" w:hAnsi="Times New Roman" w:cs="Times New Roman"/>
          <w:sz w:val="24"/>
          <w:szCs w:val="24"/>
        </w:rPr>
        <w:t xml:space="preserve">We created a second Kinesis Firehose Delivery Stream to store the output produced by the Kinesis Analytics Application. </w:t>
      </w:r>
      <w:r w:rsidR="00650F3A" w:rsidRPr="00687813">
        <w:rPr>
          <w:rFonts w:ascii="Times New Roman" w:hAnsi="Times New Roman" w:cs="Times New Roman"/>
          <w:sz w:val="24"/>
          <w:szCs w:val="24"/>
        </w:rPr>
        <w:t>So,</w:t>
      </w:r>
      <w:r w:rsidR="00F76060">
        <w:rPr>
          <w:rFonts w:ascii="Times New Roman" w:hAnsi="Times New Roman" w:cs="Times New Roman"/>
          <w:sz w:val="24"/>
          <w:szCs w:val="24"/>
        </w:rPr>
        <w:t xml:space="preserve"> the data from the first F</w:t>
      </w:r>
      <w:r w:rsidRPr="00687813">
        <w:rPr>
          <w:rFonts w:ascii="Times New Roman" w:hAnsi="Times New Roman" w:cs="Times New Roman"/>
          <w:sz w:val="24"/>
          <w:szCs w:val="24"/>
        </w:rPr>
        <w:t>irehose will be sent to the Analytics</w:t>
      </w:r>
      <w:r w:rsidR="00F76060">
        <w:rPr>
          <w:rFonts w:ascii="Times New Roman" w:hAnsi="Times New Roman" w:cs="Times New Roman"/>
          <w:sz w:val="24"/>
          <w:szCs w:val="24"/>
        </w:rPr>
        <w:t>,</w:t>
      </w:r>
      <w:r w:rsidRPr="00687813">
        <w:rPr>
          <w:rFonts w:ascii="Times New Roman" w:hAnsi="Times New Roman" w:cs="Times New Roman"/>
          <w:sz w:val="24"/>
          <w:szCs w:val="24"/>
        </w:rPr>
        <w:t xml:space="preserve"> and after processing and analyzing the data</w:t>
      </w:r>
      <w:r w:rsidR="00F76060">
        <w:rPr>
          <w:rFonts w:ascii="Times New Roman" w:hAnsi="Times New Roman" w:cs="Times New Roman"/>
          <w:sz w:val="24"/>
          <w:szCs w:val="24"/>
        </w:rPr>
        <w:t>, it is sent</w:t>
      </w:r>
      <w:r w:rsidRPr="00687813">
        <w:rPr>
          <w:rFonts w:ascii="Times New Roman" w:hAnsi="Times New Roman" w:cs="Times New Roman"/>
          <w:sz w:val="24"/>
          <w:szCs w:val="24"/>
        </w:rPr>
        <w:t xml:space="preserve"> to ES with the help of </w:t>
      </w:r>
      <w:r w:rsidR="00F76060">
        <w:rPr>
          <w:rFonts w:ascii="Times New Roman" w:hAnsi="Times New Roman" w:cs="Times New Roman"/>
          <w:sz w:val="24"/>
          <w:szCs w:val="24"/>
        </w:rPr>
        <w:t xml:space="preserve">the </w:t>
      </w:r>
      <w:r w:rsidRPr="00687813">
        <w:rPr>
          <w:rFonts w:ascii="Times New Roman" w:hAnsi="Times New Roman" w:cs="Times New Roman"/>
          <w:sz w:val="24"/>
          <w:szCs w:val="24"/>
        </w:rPr>
        <w:t xml:space="preserve">second Kinesis Firehose Stream. </w:t>
      </w:r>
    </w:p>
    <w:p w:rsidR="00650F3A" w:rsidRPr="00687813" w:rsidRDefault="00F76060" w:rsidP="0068781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w:t>
      </w:r>
      <w:r w:rsidR="007A00B8" w:rsidRPr="00687813">
        <w:rPr>
          <w:rFonts w:ascii="Times New Roman" w:hAnsi="Times New Roman" w:cs="Times New Roman"/>
          <w:sz w:val="24"/>
          <w:szCs w:val="24"/>
        </w:rPr>
        <w:t xml:space="preserve">e created one more S3 bucket to store the data that is being aggregated. </w:t>
      </w:r>
      <w:r w:rsidR="007914A5" w:rsidRPr="00687813">
        <w:rPr>
          <w:rFonts w:ascii="Times New Roman" w:hAnsi="Times New Roman" w:cs="Times New Roman"/>
          <w:sz w:val="24"/>
          <w:szCs w:val="24"/>
        </w:rPr>
        <w:t xml:space="preserve">Create it by opening the Kinesis console and </w:t>
      </w:r>
      <w:r>
        <w:rPr>
          <w:rFonts w:ascii="Times New Roman" w:hAnsi="Times New Roman" w:cs="Times New Roman"/>
          <w:sz w:val="24"/>
          <w:szCs w:val="24"/>
        </w:rPr>
        <w:t>select on Firehose. Click on C</w:t>
      </w:r>
      <w:r w:rsidR="00650F3A" w:rsidRPr="00687813">
        <w:rPr>
          <w:rFonts w:ascii="Times New Roman" w:hAnsi="Times New Roman" w:cs="Times New Roman"/>
          <w:sz w:val="24"/>
          <w:szCs w:val="24"/>
        </w:rPr>
        <w:t>reate delivery stream and complete the settings.</w:t>
      </w:r>
      <w:r w:rsidR="00A03DE3" w:rsidRPr="00687813">
        <w:rPr>
          <w:rFonts w:ascii="Times New Roman" w:hAnsi="Times New Roman" w:cs="Times New Roman"/>
          <w:sz w:val="24"/>
          <w:szCs w:val="24"/>
        </w:rPr>
        <w:t xml:space="preserve"> </w:t>
      </w:r>
    </w:p>
    <w:p w:rsidR="00C94819" w:rsidRDefault="007A00B8" w:rsidP="00F76060">
      <w:pPr>
        <w:keepNext/>
        <w:spacing w:after="0" w:line="360" w:lineRule="auto"/>
        <w:jc w:val="center"/>
      </w:pPr>
      <w:r>
        <w:rPr>
          <w:noProof/>
        </w:rPr>
        <w:drawing>
          <wp:inline distT="0" distB="0" distL="0" distR="0" wp14:anchorId="582A7CCF" wp14:editId="7102F36D">
            <wp:extent cx="5359400" cy="124537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65096" cy="1269935"/>
                    </a:xfrm>
                    <a:prstGeom prst="rect">
                      <a:avLst/>
                    </a:prstGeom>
                  </pic:spPr>
                </pic:pic>
              </a:graphicData>
            </a:graphic>
          </wp:inline>
        </w:drawing>
      </w:r>
    </w:p>
    <w:p w:rsidR="007A00B8" w:rsidRDefault="00C94819">
      <w:pPr>
        <w:pStyle w:val="Caption"/>
        <w:rPr>
          <w:rFonts w:cs="Times New Roman"/>
          <w:sz w:val="26"/>
          <w:szCs w:val="26"/>
        </w:rPr>
      </w:pPr>
      <w:bookmarkStart w:id="1496" w:name="_Toc492600519"/>
      <w:r>
        <w:t xml:space="preserve">Figure </w:t>
      </w:r>
      <w:fldSimple w:instr=" STYLEREF 1 \s ">
        <w:r w:rsidR="00B433EE">
          <w:rPr>
            <w:noProof/>
          </w:rPr>
          <w:t>3</w:t>
        </w:r>
      </w:fldSimple>
      <w:r w:rsidR="00B433EE">
        <w:noBreakHyphen/>
      </w:r>
      <w:fldSimple w:instr=" SEQ Figure \* ARABIC \s 1 ">
        <w:r w:rsidR="00B433EE">
          <w:rPr>
            <w:noProof/>
          </w:rPr>
          <w:t>23</w:t>
        </w:r>
      </w:fldSimple>
      <w:r>
        <w:t>: Creating Second Kinesis Firehose Delivery Stream</w:t>
      </w:r>
      <w:bookmarkEnd w:id="1496"/>
    </w:p>
    <w:p w:rsidR="00C94819" w:rsidRDefault="007A00B8" w:rsidP="00687813">
      <w:pPr>
        <w:keepNext/>
        <w:spacing w:after="0" w:line="360" w:lineRule="auto"/>
        <w:jc w:val="center"/>
      </w:pPr>
      <w:r>
        <w:rPr>
          <w:noProof/>
        </w:rPr>
        <w:lastRenderedPageBreak/>
        <w:drawing>
          <wp:inline distT="0" distB="0" distL="0" distR="0" wp14:anchorId="1941A1D3" wp14:editId="05E9CDA2">
            <wp:extent cx="4344035" cy="7067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5552" cy="7118826"/>
                    </a:xfrm>
                    <a:prstGeom prst="rect">
                      <a:avLst/>
                    </a:prstGeom>
                  </pic:spPr>
                </pic:pic>
              </a:graphicData>
            </a:graphic>
          </wp:inline>
        </w:drawing>
      </w:r>
    </w:p>
    <w:p w:rsidR="007A00B8" w:rsidRDefault="00C94819">
      <w:pPr>
        <w:pStyle w:val="Caption"/>
        <w:rPr>
          <w:rFonts w:cs="Times New Roman"/>
          <w:sz w:val="26"/>
          <w:szCs w:val="26"/>
        </w:rPr>
      </w:pPr>
      <w:bookmarkStart w:id="1497" w:name="_Toc492600520"/>
      <w:r>
        <w:t xml:space="preserve">Figure </w:t>
      </w:r>
      <w:fldSimple w:instr=" STYLEREF 1 \s ">
        <w:r w:rsidR="00B433EE">
          <w:rPr>
            <w:noProof/>
          </w:rPr>
          <w:t>3</w:t>
        </w:r>
      </w:fldSimple>
      <w:r w:rsidR="00B433EE">
        <w:noBreakHyphen/>
      </w:r>
      <w:fldSimple w:instr=" SEQ Figure \* ARABIC \s 1 ">
        <w:r w:rsidR="00B433EE">
          <w:rPr>
            <w:noProof/>
          </w:rPr>
          <w:t>24</w:t>
        </w:r>
      </w:fldSimple>
      <w:r>
        <w:t>: Creating Destination and S</w:t>
      </w:r>
      <w:r>
        <w:rPr>
          <w:vertAlign w:val="subscript"/>
        </w:rPr>
        <w:t>3</w:t>
      </w:r>
      <w:r>
        <w:t xml:space="preserve"> for Second Delivery Stream</w:t>
      </w:r>
      <w:bookmarkEnd w:id="1497"/>
    </w:p>
    <w:p w:rsidR="001A6D55" w:rsidRDefault="001A6D55" w:rsidP="00687813">
      <w:pPr>
        <w:spacing w:after="0" w:line="360" w:lineRule="auto"/>
        <w:jc w:val="both"/>
        <w:rPr>
          <w:ins w:id="1498" w:author="Likhita Sanapa Prabhakar" w:date="2017-09-08T03:19:00Z"/>
          <w:rFonts w:ascii="Times New Roman" w:hAnsi="Times New Roman" w:cs="Times New Roman"/>
          <w:sz w:val="24"/>
          <w:szCs w:val="24"/>
        </w:rPr>
      </w:pPr>
    </w:p>
    <w:p w:rsidR="001A6D55" w:rsidRDefault="001A6D55" w:rsidP="00687813">
      <w:pPr>
        <w:spacing w:after="0" w:line="360" w:lineRule="auto"/>
        <w:jc w:val="both"/>
        <w:rPr>
          <w:ins w:id="1499" w:author="Likhita Sanapa Prabhakar" w:date="2017-09-08T03:19:00Z"/>
          <w:rFonts w:ascii="Times New Roman" w:hAnsi="Times New Roman" w:cs="Times New Roman"/>
          <w:sz w:val="24"/>
          <w:szCs w:val="24"/>
        </w:rPr>
      </w:pPr>
    </w:p>
    <w:p w:rsidR="001A6D55" w:rsidRDefault="001A6D55" w:rsidP="00687813">
      <w:pPr>
        <w:spacing w:after="0" w:line="360" w:lineRule="auto"/>
        <w:jc w:val="both"/>
        <w:rPr>
          <w:ins w:id="1500" w:author="Likhita Sanapa Prabhakar" w:date="2017-09-08T03:19:00Z"/>
          <w:rFonts w:ascii="Times New Roman" w:hAnsi="Times New Roman" w:cs="Times New Roman"/>
          <w:sz w:val="24"/>
          <w:szCs w:val="24"/>
        </w:rPr>
      </w:pPr>
    </w:p>
    <w:p w:rsidR="007A00B8" w:rsidRPr="00687813" w:rsidRDefault="007A00B8" w:rsidP="00687813">
      <w:pPr>
        <w:spacing w:after="0" w:line="360" w:lineRule="auto"/>
        <w:jc w:val="both"/>
        <w:rPr>
          <w:rFonts w:ascii="Times New Roman" w:hAnsi="Times New Roman" w:cs="Times New Roman"/>
          <w:sz w:val="24"/>
          <w:szCs w:val="24"/>
        </w:rPr>
      </w:pPr>
      <w:r w:rsidRPr="00687813">
        <w:rPr>
          <w:rFonts w:ascii="Times New Roman" w:hAnsi="Times New Roman" w:cs="Times New Roman"/>
          <w:sz w:val="24"/>
          <w:szCs w:val="24"/>
        </w:rPr>
        <w:lastRenderedPageBreak/>
        <w:t xml:space="preserve">On the configuration page, </w:t>
      </w:r>
      <w:r w:rsidR="002E42B2">
        <w:rPr>
          <w:rFonts w:ascii="Times New Roman" w:hAnsi="Times New Roman" w:cs="Times New Roman"/>
          <w:sz w:val="24"/>
          <w:szCs w:val="24"/>
        </w:rPr>
        <w:t>change the settings</w:t>
      </w:r>
      <w:r w:rsidRPr="00687813">
        <w:rPr>
          <w:rFonts w:ascii="Times New Roman" w:hAnsi="Times New Roman" w:cs="Times New Roman"/>
          <w:sz w:val="24"/>
          <w:szCs w:val="24"/>
        </w:rPr>
        <w:t>:</w:t>
      </w:r>
    </w:p>
    <w:p w:rsidR="00C94819" w:rsidRDefault="007A00B8" w:rsidP="002E42B2">
      <w:pPr>
        <w:pStyle w:val="ListParagraph"/>
        <w:keepNext/>
        <w:spacing w:after="0" w:line="360" w:lineRule="auto"/>
        <w:ind w:left="0"/>
        <w:jc w:val="center"/>
      </w:pPr>
      <w:r>
        <w:rPr>
          <w:noProof/>
        </w:rPr>
        <w:drawing>
          <wp:inline distT="0" distB="0" distL="0" distR="0" wp14:anchorId="7582793E" wp14:editId="297244F9">
            <wp:extent cx="4013200" cy="49847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2637" cy="5021313"/>
                    </a:xfrm>
                    <a:prstGeom prst="rect">
                      <a:avLst/>
                    </a:prstGeom>
                  </pic:spPr>
                </pic:pic>
              </a:graphicData>
            </a:graphic>
          </wp:inline>
        </w:drawing>
      </w:r>
    </w:p>
    <w:p w:rsidR="007A00B8" w:rsidRDefault="00C94819">
      <w:pPr>
        <w:pStyle w:val="Caption"/>
        <w:rPr>
          <w:rFonts w:cs="Times New Roman"/>
          <w:sz w:val="26"/>
          <w:szCs w:val="26"/>
        </w:rPr>
      </w:pPr>
      <w:bookmarkStart w:id="1501" w:name="_Toc492600521"/>
      <w:r>
        <w:t xml:space="preserve">Figure </w:t>
      </w:r>
      <w:fldSimple w:instr=" STYLEREF 1 \s ">
        <w:r w:rsidR="00B433EE">
          <w:rPr>
            <w:noProof/>
          </w:rPr>
          <w:t>3</w:t>
        </w:r>
      </w:fldSimple>
      <w:r w:rsidR="00B433EE">
        <w:noBreakHyphen/>
      </w:r>
      <w:fldSimple w:instr=" SEQ Figure \* ARABIC \s 1 ">
        <w:r w:rsidR="00B433EE">
          <w:rPr>
            <w:noProof/>
          </w:rPr>
          <w:t>25</w:t>
        </w:r>
      </w:fldSimple>
      <w:r>
        <w:t>: Configuration Settings</w:t>
      </w:r>
      <w:bookmarkEnd w:id="1501"/>
    </w:p>
    <w:p w:rsidR="007A00B8" w:rsidRPr="00687813" w:rsidRDefault="007A00B8" w:rsidP="00687813">
      <w:pPr>
        <w:spacing w:after="0" w:line="360" w:lineRule="auto"/>
        <w:jc w:val="both"/>
        <w:rPr>
          <w:rFonts w:ascii="Times New Roman" w:hAnsi="Times New Roman" w:cs="Times New Roman"/>
          <w:sz w:val="24"/>
          <w:szCs w:val="24"/>
        </w:rPr>
      </w:pPr>
      <w:r w:rsidRPr="00687813">
        <w:rPr>
          <w:rFonts w:ascii="Times New Roman" w:hAnsi="Times New Roman" w:cs="Times New Roman"/>
          <w:sz w:val="24"/>
          <w:szCs w:val="24"/>
        </w:rPr>
        <w:t xml:space="preserve">The second Kinesis Firehose Delivery Stream is </w:t>
      </w:r>
      <w:r w:rsidR="002E42B2">
        <w:rPr>
          <w:rFonts w:ascii="Times New Roman" w:hAnsi="Times New Roman" w:cs="Times New Roman"/>
          <w:sz w:val="24"/>
          <w:szCs w:val="24"/>
        </w:rPr>
        <w:t xml:space="preserve">now </w:t>
      </w:r>
      <w:r w:rsidRPr="00687813">
        <w:rPr>
          <w:rFonts w:ascii="Times New Roman" w:hAnsi="Times New Roman" w:cs="Times New Roman"/>
          <w:sz w:val="24"/>
          <w:szCs w:val="24"/>
        </w:rPr>
        <w:t>created.</w:t>
      </w:r>
    </w:p>
    <w:p w:rsidR="007914A5" w:rsidRDefault="007914A5" w:rsidP="005B2B34">
      <w:pPr>
        <w:pStyle w:val="Heading2"/>
      </w:pPr>
      <w:bookmarkStart w:id="1502" w:name="_Toc492334932"/>
      <w:bookmarkStart w:id="1503" w:name="_Toc492600411"/>
      <w:r>
        <w:t>Kinesis Analytics Application</w:t>
      </w:r>
      <w:bookmarkEnd w:id="1502"/>
      <w:bookmarkEnd w:id="1503"/>
    </w:p>
    <w:p w:rsidR="00687813" w:rsidDel="001A6D55" w:rsidRDefault="002B4FD7" w:rsidP="00687813">
      <w:pPr>
        <w:spacing w:after="0" w:line="360" w:lineRule="auto"/>
        <w:jc w:val="both"/>
        <w:rPr>
          <w:del w:id="1504" w:author="Likhita Sanapa Prabhakar" w:date="2017-09-08T03:19:00Z"/>
          <w:rFonts w:ascii="Times New Roman" w:hAnsi="Times New Roman" w:cs="Times New Roman"/>
          <w:sz w:val="24"/>
          <w:szCs w:val="24"/>
        </w:rPr>
      </w:pPr>
      <w:r>
        <w:rPr>
          <w:rFonts w:ascii="Times New Roman" w:hAnsi="Times New Roman" w:cs="Times New Roman"/>
          <w:sz w:val="24"/>
          <w:szCs w:val="24"/>
        </w:rPr>
        <w:t>The next processing step is the</w:t>
      </w:r>
      <w:r w:rsidR="00A03DE3" w:rsidRPr="00687813">
        <w:rPr>
          <w:rFonts w:ascii="Times New Roman" w:hAnsi="Times New Roman" w:cs="Times New Roman"/>
          <w:sz w:val="24"/>
          <w:szCs w:val="24"/>
        </w:rPr>
        <w:t xml:space="preserve"> Kinesis Analytics Application, which aggregates data from the streaming logs and store</w:t>
      </w:r>
      <w:r>
        <w:rPr>
          <w:rFonts w:ascii="Times New Roman" w:hAnsi="Times New Roman" w:cs="Times New Roman"/>
          <w:sz w:val="24"/>
          <w:szCs w:val="24"/>
        </w:rPr>
        <w:t>s</w:t>
      </w:r>
      <w:r w:rsidR="00A03DE3" w:rsidRPr="00687813">
        <w:rPr>
          <w:rFonts w:ascii="Times New Roman" w:hAnsi="Times New Roman" w:cs="Times New Roman"/>
          <w:sz w:val="24"/>
          <w:szCs w:val="24"/>
        </w:rPr>
        <w:t xml:space="preserve"> it to ES domain using </w:t>
      </w:r>
      <w:r w:rsidR="001642DD">
        <w:rPr>
          <w:rFonts w:ascii="Times New Roman" w:hAnsi="Times New Roman" w:cs="Times New Roman"/>
          <w:sz w:val="24"/>
          <w:szCs w:val="24"/>
        </w:rPr>
        <w:t xml:space="preserve">the </w:t>
      </w:r>
      <w:r w:rsidR="00A03DE3" w:rsidRPr="00687813">
        <w:rPr>
          <w:rFonts w:ascii="Times New Roman" w:hAnsi="Times New Roman" w:cs="Times New Roman"/>
          <w:sz w:val="24"/>
          <w:szCs w:val="24"/>
        </w:rPr>
        <w:t>second Firehose.</w:t>
      </w:r>
      <w:r w:rsidR="001945A2" w:rsidRPr="00687813">
        <w:rPr>
          <w:rFonts w:ascii="Times New Roman" w:hAnsi="Times New Roman" w:cs="Times New Roman"/>
          <w:sz w:val="24"/>
          <w:szCs w:val="24"/>
        </w:rPr>
        <w:t xml:space="preserve"> </w:t>
      </w:r>
      <w:ins w:id="1505" w:author="Likhita Sanapa Prabhakar" w:date="2017-09-08T03:19:00Z">
        <w:r w:rsidR="001A6D55">
          <w:rPr>
            <w:rFonts w:ascii="Times New Roman" w:hAnsi="Times New Roman" w:cs="Times New Roman"/>
            <w:sz w:val="24"/>
            <w:szCs w:val="24"/>
          </w:rPr>
          <w:t xml:space="preserve"> </w:t>
        </w:r>
      </w:ins>
    </w:p>
    <w:p w:rsidR="00687813" w:rsidDel="001A6D55" w:rsidRDefault="00687813" w:rsidP="00687813">
      <w:pPr>
        <w:spacing w:after="0" w:line="360" w:lineRule="auto"/>
        <w:jc w:val="both"/>
        <w:rPr>
          <w:del w:id="1506" w:author="Likhita Sanapa Prabhakar" w:date="2017-09-08T03:19:00Z"/>
          <w:rFonts w:ascii="Times New Roman" w:hAnsi="Times New Roman" w:cs="Times New Roman"/>
          <w:sz w:val="24"/>
          <w:szCs w:val="24"/>
        </w:rPr>
      </w:pPr>
    </w:p>
    <w:p w:rsidR="00687813" w:rsidDel="001A6D55" w:rsidRDefault="00687813" w:rsidP="00687813">
      <w:pPr>
        <w:spacing w:after="0" w:line="360" w:lineRule="auto"/>
        <w:jc w:val="both"/>
        <w:rPr>
          <w:del w:id="1507" w:author="Likhita Sanapa Prabhakar" w:date="2017-09-08T03:19:00Z"/>
          <w:rFonts w:ascii="Times New Roman" w:hAnsi="Times New Roman" w:cs="Times New Roman"/>
          <w:sz w:val="24"/>
          <w:szCs w:val="24"/>
        </w:rPr>
      </w:pPr>
    </w:p>
    <w:p w:rsidR="00A03DE3" w:rsidRPr="00687813" w:rsidRDefault="001945A2">
      <w:pPr>
        <w:spacing w:after="0" w:line="360" w:lineRule="auto"/>
        <w:jc w:val="both"/>
        <w:rPr>
          <w:rFonts w:ascii="Times New Roman" w:hAnsi="Times New Roman" w:cs="Times New Roman"/>
          <w:sz w:val="24"/>
          <w:szCs w:val="24"/>
        </w:rPr>
        <w:pPrChange w:id="1508" w:author="Likhita Sanapa Prabhakar" w:date="2017-09-08T03:19:00Z">
          <w:pPr>
            <w:spacing w:after="120" w:line="360" w:lineRule="auto"/>
            <w:jc w:val="both"/>
          </w:pPr>
        </w:pPrChange>
      </w:pPr>
      <w:r w:rsidRPr="00687813">
        <w:rPr>
          <w:rFonts w:ascii="Times New Roman" w:hAnsi="Times New Roman" w:cs="Times New Roman"/>
          <w:sz w:val="24"/>
          <w:szCs w:val="24"/>
        </w:rPr>
        <w:t>On the Kinesis console, click on Analytics and create a new application.</w:t>
      </w:r>
    </w:p>
    <w:p w:rsidR="00C94819" w:rsidRDefault="0011007F" w:rsidP="00476620">
      <w:pPr>
        <w:keepNext/>
        <w:spacing w:after="0" w:line="360" w:lineRule="auto"/>
        <w:jc w:val="center"/>
      </w:pPr>
      <w:r>
        <w:rPr>
          <w:noProof/>
        </w:rPr>
        <w:drawing>
          <wp:inline distT="0" distB="0" distL="0" distR="0" wp14:anchorId="1FCCCB44" wp14:editId="0E9EBC22">
            <wp:extent cx="4470400" cy="669605"/>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2313" cy="684870"/>
                    </a:xfrm>
                    <a:prstGeom prst="rect">
                      <a:avLst/>
                    </a:prstGeom>
                  </pic:spPr>
                </pic:pic>
              </a:graphicData>
            </a:graphic>
          </wp:inline>
        </w:drawing>
      </w:r>
    </w:p>
    <w:p w:rsidR="0011007F" w:rsidRDefault="00C94819">
      <w:pPr>
        <w:pStyle w:val="Caption"/>
        <w:rPr>
          <w:rFonts w:cs="Times New Roman"/>
          <w:sz w:val="26"/>
          <w:szCs w:val="26"/>
        </w:rPr>
      </w:pPr>
      <w:bookmarkStart w:id="1509" w:name="_Toc492600522"/>
      <w:r>
        <w:t xml:space="preserve">Figure </w:t>
      </w:r>
      <w:fldSimple w:instr=" STYLEREF 1 \s ">
        <w:r w:rsidR="00B433EE">
          <w:rPr>
            <w:noProof/>
          </w:rPr>
          <w:t>3</w:t>
        </w:r>
      </w:fldSimple>
      <w:r w:rsidR="00B433EE">
        <w:noBreakHyphen/>
      </w:r>
      <w:fldSimple w:instr=" SEQ Figure \* ARABIC \s 1 ">
        <w:r w:rsidR="00B433EE">
          <w:rPr>
            <w:noProof/>
          </w:rPr>
          <w:t>26</w:t>
        </w:r>
      </w:fldSimple>
      <w:r>
        <w:t>: Creating Kinesis Analytics Application</w:t>
      </w:r>
      <w:bookmarkEnd w:id="1509"/>
    </w:p>
    <w:p w:rsidR="0011007F" w:rsidRPr="00687813" w:rsidRDefault="0011007F" w:rsidP="00476620">
      <w:pPr>
        <w:spacing w:before="120" w:after="120" w:line="360" w:lineRule="auto"/>
        <w:jc w:val="both"/>
        <w:rPr>
          <w:rFonts w:ascii="Times New Roman" w:hAnsi="Times New Roman" w:cs="Times New Roman"/>
          <w:sz w:val="24"/>
          <w:szCs w:val="24"/>
        </w:rPr>
      </w:pPr>
      <w:r w:rsidRPr="00687813">
        <w:rPr>
          <w:rFonts w:ascii="Times New Roman" w:hAnsi="Times New Roman" w:cs="Times New Roman"/>
          <w:sz w:val="24"/>
          <w:szCs w:val="24"/>
        </w:rPr>
        <w:lastRenderedPageBreak/>
        <w:t>Click on connect to a source and select the first Firehose stream.</w:t>
      </w:r>
    </w:p>
    <w:p w:rsidR="00C94819" w:rsidRDefault="0011007F" w:rsidP="00476620">
      <w:pPr>
        <w:pStyle w:val="ListParagraph"/>
        <w:keepNext/>
        <w:spacing w:after="0" w:line="360" w:lineRule="auto"/>
        <w:ind w:left="0"/>
        <w:jc w:val="center"/>
      </w:pPr>
      <w:r>
        <w:rPr>
          <w:noProof/>
        </w:rPr>
        <w:drawing>
          <wp:inline distT="0" distB="0" distL="0" distR="0" wp14:anchorId="7AA42250" wp14:editId="05C55F96">
            <wp:extent cx="5569236" cy="181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1872" cy="1826742"/>
                    </a:xfrm>
                    <a:prstGeom prst="rect">
                      <a:avLst/>
                    </a:prstGeom>
                  </pic:spPr>
                </pic:pic>
              </a:graphicData>
            </a:graphic>
          </wp:inline>
        </w:drawing>
      </w:r>
    </w:p>
    <w:p w:rsidR="0011007F" w:rsidRPr="0011007F" w:rsidRDefault="00C94819">
      <w:pPr>
        <w:pStyle w:val="Caption"/>
        <w:rPr>
          <w:rFonts w:cs="Times New Roman"/>
          <w:sz w:val="26"/>
          <w:szCs w:val="26"/>
        </w:rPr>
      </w:pPr>
      <w:bookmarkStart w:id="1510" w:name="_Toc492600523"/>
      <w:r>
        <w:t xml:space="preserve">Figure </w:t>
      </w:r>
      <w:fldSimple w:instr=" STYLEREF 1 \s ">
        <w:r w:rsidR="00B433EE">
          <w:rPr>
            <w:noProof/>
          </w:rPr>
          <w:t>3</w:t>
        </w:r>
      </w:fldSimple>
      <w:r w:rsidR="00B433EE">
        <w:noBreakHyphen/>
      </w:r>
      <w:fldSimple w:instr=" SEQ Figure \* ARABIC \s 1 ">
        <w:r w:rsidR="00B433EE">
          <w:rPr>
            <w:noProof/>
          </w:rPr>
          <w:t>27</w:t>
        </w:r>
      </w:fldSimple>
      <w:r>
        <w:t>: Connecting to a Source</w:t>
      </w:r>
      <w:bookmarkEnd w:id="1510"/>
    </w:p>
    <w:p w:rsidR="001945A2" w:rsidRPr="00687813" w:rsidRDefault="001945A2" w:rsidP="00476620">
      <w:pPr>
        <w:spacing w:before="120" w:after="120" w:line="360" w:lineRule="auto"/>
        <w:jc w:val="both"/>
        <w:rPr>
          <w:rFonts w:ascii="Times New Roman" w:hAnsi="Times New Roman" w:cs="Times New Roman"/>
          <w:sz w:val="24"/>
          <w:szCs w:val="24"/>
        </w:rPr>
      </w:pPr>
      <w:r w:rsidRPr="00687813">
        <w:rPr>
          <w:rFonts w:ascii="Times New Roman" w:hAnsi="Times New Roman" w:cs="Times New Roman"/>
          <w:sz w:val="24"/>
          <w:szCs w:val="24"/>
        </w:rPr>
        <w:t>Kinesis Analytics shows u</w:t>
      </w:r>
      <w:r w:rsidR="0011007F" w:rsidRPr="00687813">
        <w:rPr>
          <w:rFonts w:ascii="Times New Roman" w:hAnsi="Times New Roman" w:cs="Times New Roman"/>
          <w:sz w:val="24"/>
          <w:szCs w:val="24"/>
        </w:rPr>
        <w:t>s the streaming data</w:t>
      </w:r>
      <w:r w:rsidRPr="00687813">
        <w:rPr>
          <w:rFonts w:ascii="Times New Roman" w:hAnsi="Times New Roman" w:cs="Times New Roman"/>
          <w:sz w:val="24"/>
          <w:szCs w:val="24"/>
        </w:rPr>
        <w:t>.</w:t>
      </w:r>
    </w:p>
    <w:p w:rsidR="00C94819" w:rsidRDefault="0011007F" w:rsidP="00476620">
      <w:pPr>
        <w:pStyle w:val="ListParagraph"/>
        <w:keepNext/>
        <w:spacing w:after="0" w:line="360" w:lineRule="auto"/>
        <w:ind w:left="0"/>
        <w:jc w:val="center"/>
      </w:pPr>
      <w:r>
        <w:rPr>
          <w:noProof/>
        </w:rPr>
        <w:drawing>
          <wp:inline distT="0" distB="0" distL="0" distR="0" wp14:anchorId="7FF0AF2B" wp14:editId="4F7CEEDE">
            <wp:extent cx="5693343" cy="208280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5689" cy="2087317"/>
                    </a:xfrm>
                    <a:prstGeom prst="rect">
                      <a:avLst/>
                    </a:prstGeom>
                  </pic:spPr>
                </pic:pic>
              </a:graphicData>
            </a:graphic>
          </wp:inline>
        </w:drawing>
      </w:r>
    </w:p>
    <w:p w:rsidR="00687813" w:rsidRDefault="00C94819">
      <w:pPr>
        <w:pStyle w:val="Caption"/>
      </w:pPr>
      <w:bookmarkStart w:id="1511" w:name="_Toc492600524"/>
      <w:r>
        <w:t xml:space="preserve">Figure </w:t>
      </w:r>
      <w:fldSimple w:instr=" STYLEREF 1 \s ">
        <w:r w:rsidR="00B433EE">
          <w:rPr>
            <w:noProof/>
          </w:rPr>
          <w:t>3</w:t>
        </w:r>
      </w:fldSimple>
      <w:r w:rsidR="00B433EE">
        <w:noBreakHyphen/>
      </w:r>
      <w:fldSimple w:instr=" SEQ Figure \* ARABIC \s 1 ">
        <w:r w:rsidR="00B433EE">
          <w:rPr>
            <w:noProof/>
          </w:rPr>
          <w:t>28</w:t>
        </w:r>
      </w:fldSimple>
      <w:r>
        <w:t>: Streaming Data from Kinesis Analytics</w:t>
      </w:r>
      <w:bookmarkEnd w:id="1511"/>
    </w:p>
    <w:p w:rsidR="00687813" w:rsidDel="002C7484" w:rsidRDefault="00687813" w:rsidP="00476620">
      <w:pPr>
        <w:spacing w:before="120" w:after="0" w:line="360" w:lineRule="auto"/>
        <w:jc w:val="both"/>
        <w:rPr>
          <w:del w:id="1512" w:author="Likhita Sanapa Prabhakar" w:date="2017-09-08T03:19:00Z"/>
          <w:rFonts w:ascii="Times New Roman" w:hAnsi="Times New Roman" w:cs="Times New Roman"/>
          <w:b/>
          <w:sz w:val="24"/>
          <w:szCs w:val="24"/>
        </w:rPr>
      </w:pPr>
      <w:r w:rsidRPr="00687813">
        <w:rPr>
          <w:rFonts w:ascii="Times New Roman" w:hAnsi="Times New Roman" w:cs="Times New Roman"/>
          <w:sz w:val="24"/>
          <w:szCs w:val="24"/>
        </w:rPr>
        <w:t>Go back to the Analytics page and go to SQL editor and start the application.</w:t>
      </w:r>
      <w:r w:rsidRPr="00687813">
        <w:rPr>
          <w:rFonts w:ascii="Times New Roman" w:hAnsi="Times New Roman" w:cs="Times New Roman"/>
          <w:b/>
          <w:sz w:val="24"/>
          <w:szCs w:val="24"/>
        </w:rPr>
        <w:t xml:space="preserve"> </w:t>
      </w:r>
    </w:p>
    <w:p w:rsidR="00687813" w:rsidDel="002C7484" w:rsidRDefault="00687813" w:rsidP="00687813">
      <w:pPr>
        <w:spacing w:after="0" w:line="360" w:lineRule="auto"/>
        <w:jc w:val="both"/>
        <w:rPr>
          <w:del w:id="1513" w:author="Likhita Sanapa Prabhakar" w:date="2017-09-08T03:19:00Z"/>
          <w:rFonts w:ascii="Times New Roman" w:hAnsi="Times New Roman" w:cs="Times New Roman"/>
          <w:b/>
          <w:sz w:val="24"/>
          <w:szCs w:val="24"/>
        </w:rPr>
      </w:pPr>
    </w:p>
    <w:p w:rsidR="00687813" w:rsidDel="002C7484" w:rsidRDefault="00687813" w:rsidP="00687813">
      <w:pPr>
        <w:spacing w:after="0" w:line="360" w:lineRule="auto"/>
        <w:jc w:val="both"/>
        <w:rPr>
          <w:del w:id="1514" w:author="Likhita Sanapa Prabhakar" w:date="2017-09-08T03:19:00Z"/>
          <w:rFonts w:ascii="Times New Roman" w:hAnsi="Times New Roman" w:cs="Times New Roman"/>
          <w:b/>
          <w:sz w:val="24"/>
          <w:szCs w:val="24"/>
        </w:rPr>
      </w:pPr>
    </w:p>
    <w:p w:rsidR="00C94819" w:rsidRDefault="00687813">
      <w:pPr>
        <w:spacing w:before="120" w:after="0" w:line="360" w:lineRule="auto"/>
        <w:jc w:val="both"/>
        <w:rPr>
          <w:rFonts w:ascii="Times New Roman" w:hAnsi="Times New Roman" w:cs="Times New Roman"/>
          <w:sz w:val="24"/>
          <w:szCs w:val="24"/>
        </w:rPr>
        <w:pPrChange w:id="1515" w:author="Likhita Sanapa Prabhakar" w:date="2017-09-08T03:19:00Z">
          <w:pPr>
            <w:spacing w:after="120" w:line="360" w:lineRule="auto"/>
            <w:jc w:val="both"/>
          </w:pPr>
        </w:pPrChange>
      </w:pPr>
      <w:r w:rsidRPr="00687813">
        <w:rPr>
          <w:rFonts w:ascii="Times New Roman" w:hAnsi="Times New Roman" w:cs="Times New Roman"/>
          <w:sz w:val="24"/>
          <w:szCs w:val="24"/>
        </w:rPr>
        <w:t>On</w:t>
      </w:r>
      <w:r w:rsidRPr="00687813">
        <w:rPr>
          <w:rFonts w:ascii="Times New Roman" w:hAnsi="Times New Roman" w:cs="Times New Roman"/>
          <w:b/>
          <w:color w:val="230DC3"/>
          <w:sz w:val="24"/>
          <w:szCs w:val="24"/>
        </w:rPr>
        <w:t xml:space="preserve"> </w:t>
      </w:r>
      <w:r w:rsidRPr="00687813">
        <w:rPr>
          <w:rFonts w:ascii="Times New Roman" w:hAnsi="Times New Roman" w:cs="Times New Roman"/>
          <w:sz w:val="24"/>
          <w:szCs w:val="24"/>
        </w:rPr>
        <w:t xml:space="preserve">the SQL editor page, we passed a SQL code on the </w:t>
      </w:r>
      <w:r w:rsidR="0062387C">
        <w:rPr>
          <w:rFonts w:ascii="Times New Roman" w:hAnsi="Times New Roman" w:cs="Times New Roman"/>
          <w:sz w:val="24"/>
          <w:szCs w:val="24"/>
        </w:rPr>
        <w:t>A</w:t>
      </w:r>
      <w:r w:rsidRPr="00687813">
        <w:rPr>
          <w:rFonts w:ascii="Times New Roman" w:hAnsi="Times New Roman" w:cs="Times New Roman"/>
          <w:sz w:val="24"/>
          <w:szCs w:val="24"/>
        </w:rPr>
        <w:t>nalytics and we will see the real-time analytics provided by Kinesis Analytics Application.</w:t>
      </w:r>
    </w:p>
    <w:p w:rsidR="00B433EE" w:rsidRPr="00687813" w:rsidRDefault="00B433EE">
      <w:pPr>
        <w:spacing w:after="120" w:line="360" w:lineRule="auto"/>
        <w:jc w:val="center"/>
        <w:rPr>
          <w:rFonts w:ascii="Times New Roman" w:hAnsi="Times New Roman" w:cs="Times New Roman"/>
          <w:sz w:val="24"/>
          <w:szCs w:val="24"/>
        </w:rPr>
        <w:pPrChange w:id="1516" w:author="Likhita Sanapa Prabhakar" w:date="2017-09-08T03:20:00Z">
          <w:pPr>
            <w:spacing w:after="120" w:line="360" w:lineRule="auto"/>
            <w:jc w:val="both"/>
          </w:pPr>
        </w:pPrChange>
      </w:pPr>
      <w:r>
        <w:rPr>
          <w:rFonts w:ascii="Times New Roman" w:hAnsi="Times New Roman" w:cs="Times New Roman"/>
          <w:noProof/>
          <w:sz w:val="24"/>
          <w:szCs w:val="24"/>
        </w:rPr>
        <w:drawing>
          <wp:inline distT="0" distB="0" distL="0" distR="0" wp14:anchorId="7DD3CFDA">
            <wp:extent cx="5937885" cy="1631950"/>
            <wp:effectExtent l="0" t="0" r="5715"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1631950"/>
                    </a:xfrm>
                    <a:prstGeom prst="rect">
                      <a:avLst/>
                    </a:prstGeom>
                    <a:noFill/>
                  </pic:spPr>
                </pic:pic>
              </a:graphicData>
            </a:graphic>
          </wp:inline>
        </w:drawing>
      </w:r>
    </w:p>
    <w:p w:rsidR="001945A2" w:rsidRPr="001521FF" w:rsidRDefault="00C94819">
      <w:pPr>
        <w:pStyle w:val="Caption"/>
        <w:rPr>
          <w:rFonts w:cs="Times New Roman"/>
          <w:sz w:val="26"/>
          <w:szCs w:val="26"/>
        </w:rPr>
      </w:pPr>
      <w:bookmarkStart w:id="1517" w:name="_Toc492600525"/>
      <w:r>
        <w:t xml:space="preserve">Figure </w:t>
      </w:r>
      <w:fldSimple w:instr=" STYLEREF 1 \s ">
        <w:r w:rsidR="00B433EE">
          <w:rPr>
            <w:noProof/>
          </w:rPr>
          <w:t>3</w:t>
        </w:r>
      </w:fldSimple>
      <w:r w:rsidR="00B433EE">
        <w:noBreakHyphen/>
      </w:r>
      <w:fldSimple w:instr=" SEQ Figure \* ARABIC \s 1 ">
        <w:r w:rsidR="00B433EE">
          <w:rPr>
            <w:noProof/>
          </w:rPr>
          <w:t>29</w:t>
        </w:r>
      </w:fldSimple>
      <w:r>
        <w:t>: SQL Command to Generate Real-Time Log</w:t>
      </w:r>
      <w:r w:rsidR="00B433EE">
        <w:t>s</w:t>
      </w:r>
      <w:bookmarkEnd w:id="1517"/>
    </w:p>
    <w:p w:rsidR="00A67B40" w:rsidRDefault="00A67B40" w:rsidP="0062387C">
      <w:pPr>
        <w:spacing w:before="120" w:after="120" w:line="360" w:lineRule="auto"/>
        <w:jc w:val="both"/>
        <w:rPr>
          <w:rFonts w:ascii="Times New Roman" w:hAnsi="Times New Roman" w:cs="Times New Roman"/>
          <w:sz w:val="24"/>
          <w:szCs w:val="24"/>
        </w:rPr>
      </w:pPr>
      <w:r w:rsidRPr="00687813">
        <w:rPr>
          <w:rFonts w:ascii="Times New Roman" w:hAnsi="Times New Roman" w:cs="Times New Roman"/>
          <w:sz w:val="24"/>
          <w:szCs w:val="24"/>
        </w:rPr>
        <w:lastRenderedPageBreak/>
        <w:t>We could see the real-time log analytics which is the result of this entire</w:t>
      </w:r>
      <w:r w:rsidRPr="00687813">
        <w:rPr>
          <w:rFonts w:ascii="Times New Roman" w:hAnsi="Times New Roman" w:cs="Times New Roman"/>
          <w:b/>
          <w:sz w:val="24"/>
          <w:szCs w:val="24"/>
        </w:rPr>
        <w:t xml:space="preserve"> </w:t>
      </w:r>
      <w:r w:rsidRPr="00687813">
        <w:rPr>
          <w:rFonts w:ascii="Times New Roman" w:hAnsi="Times New Roman" w:cs="Times New Roman"/>
          <w:sz w:val="24"/>
          <w:szCs w:val="24"/>
        </w:rPr>
        <w:t>process.</w:t>
      </w:r>
    </w:p>
    <w:p w:rsidR="00B433EE" w:rsidRPr="00687813" w:rsidRDefault="00B433EE">
      <w:pPr>
        <w:spacing w:before="120" w:after="120" w:line="360" w:lineRule="auto"/>
        <w:jc w:val="center"/>
        <w:rPr>
          <w:rFonts w:ascii="Times New Roman" w:hAnsi="Times New Roman" w:cs="Times New Roman"/>
          <w:sz w:val="24"/>
          <w:szCs w:val="24"/>
        </w:rPr>
        <w:pPrChange w:id="1518" w:author="Likhita Sanapa Prabhakar" w:date="2017-09-08T03:20:00Z">
          <w:pPr>
            <w:spacing w:before="120" w:after="120" w:line="360" w:lineRule="auto"/>
            <w:jc w:val="both"/>
          </w:pPr>
        </w:pPrChange>
      </w:pPr>
      <w:r>
        <w:rPr>
          <w:rFonts w:ascii="Times New Roman" w:hAnsi="Times New Roman" w:cs="Times New Roman"/>
          <w:noProof/>
          <w:sz w:val="24"/>
          <w:szCs w:val="24"/>
        </w:rPr>
        <w:drawing>
          <wp:inline distT="0" distB="0" distL="0" distR="0" wp14:anchorId="5C403A92">
            <wp:extent cx="5944235" cy="21761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4235" cy="2176145"/>
                    </a:xfrm>
                    <a:prstGeom prst="rect">
                      <a:avLst/>
                    </a:prstGeom>
                    <a:noFill/>
                  </pic:spPr>
                </pic:pic>
              </a:graphicData>
            </a:graphic>
          </wp:inline>
        </w:drawing>
      </w:r>
    </w:p>
    <w:p w:rsidR="00A67B40" w:rsidRPr="00687813" w:rsidRDefault="00C94819" w:rsidP="0062387C">
      <w:pPr>
        <w:keepNext/>
        <w:spacing w:before="360" w:line="480" w:lineRule="auto"/>
        <w:jc w:val="center"/>
        <w:rPr>
          <w:rFonts w:ascii="Times New Roman" w:hAnsi="Times New Roman" w:cs="Times New Roman"/>
          <w:sz w:val="20"/>
          <w:szCs w:val="20"/>
        </w:rPr>
      </w:pPr>
      <w:bookmarkStart w:id="1519" w:name="_Toc492600526"/>
      <w:r w:rsidRPr="00687813">
        <w:rPr>
          <w:rFonts w:ascii="Times New Roman" w:hAnsi="Times New Roman" w:cs="Times New Roman"/>
          <w:sz w:val="20"/>
          <w:szCs w:val="20"/>
        </w:rPr>
        <w:t xml:space="preserve">Figure </w:t>
      </w:r>
      <w:r w:rsidR="00B433EE">
        <w:rPr>
          <w:rFonts w:ascii="Times New Roman" w:hAnsi="Times New Roman" w:cs="Times New Roman"/>
          <w:sz w:val="20"/>
          <w:szCs w:val="20"/>
        </w:rPr>
        <w:fldChar w:fldCharType="begin"/>
      </w:r>
      <w:r w:rsidR="00B433EE">
        <w:rPr>
          <w:rFonts w:ascii="Times New Roman" w:hAnsi="Times New Roman" w:cs="Times New Roman"/>
          <w:sz w:val="20"/>
          <w:szCs w:val="20"/>
        </w:rPr>
        <w:instrText xml:space="preserve"> STYLEREF 1 \s </w:instrText>
      </w:r>
      <w:r w:rsidR="00B433EE">
        <w:rPr>
          <w:rFonts w:ascii="Times New Roman" w:hAnsi="Times New Roman" w:cs="Times New Roman"/>
          <w:sz w:val="20"/>
          <w:szCs w:val="20"/>
        </w:rPr>
        <w:fldChar w:fldCharType="separate"/>
      </w:r>
      <w:r w:rsidR="00B433EE">
        <w:rPr>
          <w:rFonts w:ascii="Times New Roman" w:hAnsi="Times New Roman" w:cs="Times New Roman"/>
          <w:noProof/>
          <w:sz w:val="20"/>
          <w:szCs w:val="20"/>
        </w:rPr>
        <w:t>3</w:t>
      </w:r>
      <w:r w:rsidR="00B433EE">
        <w:rPr>
          <w:rFonts w:ascii="Times New Roman" w:hAnsi="Times New Roman" w:cs="Times New Roman"/>
          <w:sz w:val="20"/>
          <w:szCs w:val="20"/>
        </w:rPr>
        <w:fldChar w:fldCharType="end"/>
      </w:r>
      <w:r w:rsidR="00B433EE">
        <w:rPr>
          <w:rFonts w:ascii="Times New Roman" w:hAnsi="Times New Roman" w:cs="Times New Roman"/>
          <w:sz w:val="20"/>
          <w:szCs w:val="20"/>
        </w:rPr>
        <w:noBreakHyphen/>
      </w:r>
      <w:r w:rsidR="00B433EE">
        <w:rPr>
          <w:rFonts w:ascii="Times New Roman" w:hAnsi="Times New Roman" w:cs="Times New Roman"/>
          <w:sz w:val="20"/>
          <w:szCs w:val="20"/>
        </w:rPr>
        <w:fldChar w:fldCharType="begin"/>
      </w:r>
      <w:r w:rsidR="00B433EE">
        <w:rPr>
          <w:rFonts w:ascii="Times New Roman" w:hAnsi="Times New Roman" w:cs="Times New Roman"/>
          <w:sz w:val="20"/>
          <w:szCs w:val="20"/>
        </w:rPr>
        <w:instrText xml:space="preserve"> SEQ Figure \* ARABIC \s 1 </w:instrText>
      </w:r>
      <w:r w:rsidR="00B433EE">
        <w:rPr>
          <w:rFonts w:ascii="Times New Roman" w:hAnsi="Times New Roman" w:cs="Times New Roman"/>
          <w:sz w:val="20"/>
          <w:szCs w:val="20"/>
        </w:rPr>
        <w:fldChar w:fldCharType="separate"/>
      </w:r>
      <w:r w:rsidR="00B433EE">
        <w:rPr>
          <w:rFonts w:ascii="Times New Roman" w:hAnsi="Times New Roman" w:cs="Times New Roman"/>
          <w:noProof/>
          <w:sz w:val="20"/>
          <w:szCs w:val="20"/>
        </w:rPr>
        <w:t>30</w:t>
      </w:r>
      <w:r w:rsidR="00B433EE">
        <w:rPr>
          <w:rFonts w:ascii="Times New Roman" w:hAnsi="Times New Roman" w:cs="Times New Roman"/>
          <w:sz w:val="20"/>
          <w:szCs w:val="20"/>
        </w:rPr>
        <w:fldChar w:fldCharType="end"/>
      </w:r>
      <w:r w:rsidRPr="00687813">
        <w:rPr>
          <w:rFonts w:ascii="Times New Roman" w:hAnsi="Times New Roman" w:cs="Times New Roman"/>
          <w:sz w:val="20"/>
          <w:szCs w:val="20"/>
        </w:rPr>
        <w:t>: Real-Time Analytics</w:t>
      </w:r>
      <w:bookmarkEnd w:id="1519"/>
    </w:p>
    <w:p w:rsidR="00687813" w:rsidDel="002C7484" w:rsidRDefault="00687813" w:rsidP="00687813">
      <w:pPr>
        <w:spacing w:after="0" w:line="360" w:lineRule="auto"/>
        <w:jc w:val="both"/>
        <w:rPr>
          <w:del w:id="1520"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1"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2"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3"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4"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5"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6"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7"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8" w:author="Likhita Sanapa Prabhakar" w:date="2017-09-08T03:20:00Z"/>
          <w:rFonts w:ascii="Times New Roman" w:hAnsi="Times New Roman" w:cs="Times New Roman"/>
          <w:sz w:val="24"/>
          <w:szCs w:val="24"/>
        </w:rPr>
      </w:pPr>
    </w:p>
    <w:p w:rsidR="00687813" w:rsidDel="002C7484" w:rsidRDefault="00687813" w:rsidP="00687813">
      <w:pPr>
        <w:spacing w:after="0" w:line="360" w:lineRule="auto"/>
        <w:jc w:val="both"/>
        <w:rPr>
          <w:del w:id="1529" w:author="Likhita Sanapa Prabhakar" w:date="2017-09-08T03:20:00Z"/>
          <w:rFonts w:ascii="Times New Roman" w:hAnsi="Times New Roman" w:cs="Times New Roman"/>
          <w:sz w:val="24"/>
          <w:szCs w:val="24"/>
        </w:rPr>
      </w:pPr>
    </w:p>
    <w:p w:rsidR="006A2440" w:rsidRPr="00687813" w:rsidRDefault="006A2440" w:rsidP="00687813">
      <w:pPr>
        <w:spacing w:after="0" w:line="360" w:lineRule="auto"/>
        <w:jc w:val="both"/>
        <w:rPr>
          <w:rFonts w:ascii="Times New Roman" w:hAnsi="Times New Roman" w:cs="Times New Roman"/>
          <w:sz w:val="24"/>
          <w:szCs w:val="24"/>
        </w:rPr>
      </w:pPr>
      <w:r w:rsidRPr="00687813">
        <w:rPr>
          <w:rFonts w:ascii="Times New Roman" w:hAnsi="Times New Roman" w:cs="Times New Roman"/>
          <w:sz w:val="24"/>
          <w:szCs w:val="24"/>
        </w:rPr>
        <w:t xml:space="preserve">To save this streaming output to a destination, click on the </w:t>
      </w:r>
      <w:r w:rsidR="00CE592C">
        <w:rPr>
          <w:rFonts w:ascii="Times New Roman" w:hAnsi="Times New Roman" w:cs="Times New Roman"/>
          <w:sz w:val="24"/>
          <w:szCs w:val="24"/>
        </w:rPr>
        <w:t>D</w:t>
      </w:r>
      <w:r w:rsidRPr="00687813">
        <w:rPr>
          <w:rFonts w:ascii="Times New Roman" w:hAnsi="Times New Roman" w:cs="Times New Roman"/>
          <w:sz w:val="24"/>
          <w:szCs w:val="24"/>
        </w:rPr>
        <w:t>estination tab and select the second Firehose stream which was created.</w:t>
      </w:r>
    </w:p>
    <w:p w:rsidR="00C94819" w:rsidRDefault="006A2440" w:rsidP="00CE592C">
      <w:pPr>
        <w:pStyle w:val="ListParagraph"/>
        <w:keepNext/>
        <w:spacing w:after="0" w:line="360" w:lineRule="auto"/>
        <w:ind w:left="0"/>
        <w:jc w:val="center"/>
      </w:pPr>
      <w:r>
        <w:rPr>
          <w:noProof/>
        </w:rPr>
        <w:drawing>
          <wp:inline distT="0" distB="0" distL="0" distR="0" wp14:anchorId="4E457B7F" wp14:editId="5A9F8968">
            <wp:extent cx="5359400" cy="34111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90702" cy="3431026"/>
                    </a:xfrm>
                    <a:prstGeom prst="rect">
                      <a:avLst/>
                    </a:prstGeom>
                  </pic:spPr>
                </pic:pic>
              </a:graphicData>
            </a:graphic>
          </wp:inline>
        </w:drawing>
      </w:r>
    </w:p>
    <w:p w:rsidR="006A2440" w:rsidRDefault="00C94819">
      <w:pPr>
        <w:pStyle w:val="Caption"/>
        <w:rPr>
          <w:rFonts w:cs="Times New Roman"/>
          <w:sz w:val="26"/>
          <w:szCs w:val="26"/>
        </w:rPr>
      </w:pPr>
      <w:bookmarkStart w:id="1530" w:name="_Toc492600527"/>
      <w:r>
        <w:t xml:space="preserve">Figure </w:t>
      </w:r>
      <w:fldSimple w:instr=" STYLEREF 1 \s ">
        <w:r w:rsidR="00B433EE">
          <w:rPr>
            <w:noProof/>
          </w:rPr>
          <w:t>3</w:t>
        </w:r>
      </w:fldSimple>
      <w:r w:rsidR="00B433EE">
        <w:noBreakHyphen/>
      </w:r>
      <w:fldSimple w:instr=" SEQ Figure \* ARABIC \s 1 ">
        <w:r w:rsidR="00B433EE">
          <w:rPr>
            <w:noProof/>
          </w:rPr>
          <w:t>31</w:t>
        </w:r>
      </w:fldSimple>
      <w:r>
        <w:t>: Storing Streaming Data to Second Firehose Destination Stream</w:t>
      </w:r>
      <w:bookmarkEnd w:id="1530"/>
    </w:p>
    <w:p w:rsidR="002C7484" w:rsidRDefault="002C7484" w:rsidP="003711A8">
      <w:pPr>
        <w:spacing w:after="120" w:line="360" w:lineRule="auto"/>
        <w:jc w:val="both"/>
        <w:rPr>
          <w:ins w:id="1531" w:author="Likhita Sanapa Prabhakar" w:date="2017-09-08T03:21:00Z"/>
          <w:rFonts w:ascii="Times New Roman" w:hAnsi="Times New Roman" w:cs="Times New Roman"/>
          <w:sz w:val="24"/>
          <w:szCs w:val="24"/>
        </w:rPr>
      </w:pPr>
    </w:p>
    <w:p w:rsidR="002C7484" w:rsidRDefault="002C7484" w:rsidP="003711A8">
      <w:pPr>
        <w:spacing w:after="120" w:line="360" w:lineRule="auto"/>
        <w:jc w:val="both"/>
        <w:rPr>
          <w:ins w:id="1532" w:author="Likhita Sanapa Prabhakar" w:date="2017-09-08T03:21:00Z"/>
          <w:rFonts w:ascii="Times New Roman" w:hAnsi="Times New Roman" w:cs="Times New Roman"/>
          <w:sz w:val="24"/>
          <w:szCs w:val="24"/>
        </w:rPr>
      </w:pPr>
    </w:p>
    <w:p w:rsidR="001945A2" w:rsidRPr="00687813" w:rsidRDefault="003D2786" w:rsidP="003711A8">
      <w:pPr>
        <w:spacing w:after="120" w:line="360" w:lineRule="auto"/>
        <w:jc w:val="both"/>
        <w:rPr>
          <w:rFonts w:ascii="Times New Roman" w:hAnsi="Times New Roman" w:cs="Times New Roman"/>
          <w:sz w:val="24"/>
          <w:szCs w:val="24"/>
        </w:rPr>
      </w:pPr>
      <w:r w:rsidRPr="00687813">
        <w:rPr>
          <w:rFonts w:ascii="Times New Roman" w:hAnsi="Times New Roman" w:cs="Times New Roman"/>
          <w:sz w:val="24"/>
          <w:szCs w:val="24"/>
        </w:rPr>
        <w:lastRenderedPageBreak/>
        <w:t xml:space="preserve">After </w:t>
      </w:r>
      <w:r w:rsidR="003711A8">
        <w:rPr>
          <w:rFonts w:ascii="Times New Roman" w:hAnsi="Times New Roman" w:cs="Times New Roman"/>
          <w:sz w:val="24"/>
          <w:szCs w:val="24"/>
        </w:rPr>
        <w:t xml:space="preserve">a </w:t>
      </w:r>
      <w:r w:rsidRPr="00687813">
        <w:rPr>
          <w:rFonts w:ascii="Times New Roman" w:hAnsi="Times New Roman" w:cs="Times New Roman"/>
          <w:sz w:val="24"/>
          <w:szCs w:val="24"/>
        </w:rPr>
        <w:t>few minutes, the output from SQL command will be store</w:t>
      </w:r>
      <w:r w:rsidR="00A67B40" w:rsidRPr="00687813">
        <w:rPr>
          <w:rFonts w:ascii="Times New Roman" w:hAnsi="Times New Roman" w:cs="Times New Roman"/>
          <w:sz w:val="24"/>
          <w:szCs w:val="24"/>
        </w:rPr>
        <w:t>d</w:t>
      </w:r>
      <w:r w:rsidRPr="00687813">
        <w:rPr>
          <w:rFonts w:ascii="Times New Roman" w:hAnsi="Times New Roman" w:cs="Times New Roman"/>
          <w:sz w:val="24"/>
          <w:szCs w:val="24"/>
        </w:rPr>
        <w:t xml:space="preserve"> to the ES domain.</w:t>
      </w:r>
    </w:p>
    <w:p w:rsidR="00C94819" w:rsidRDefault="006A2440" w:rsidP="003711A8">
      <w:pPr>
        <w:pStyle w:val="ListParagraph"/>
        <w:keepNext/>
        <w:spacing w:after="0" w:line="360" w:lineRule="auto"/>
        <w:ind w:left="0"/>
        <w:jc w:val="center"/>
      </w:pPr>
      <w:r>
        <w:rPr>
          <w:noProof/>
        </w:rPr>
        <w:drawing>
          <wp:inline distT="0" distB="0" distL="0" distR="0" wp14:anchorId="3567458E" wp14:editId="55E42C34">
            <wp:extent cx="5245100" cy="292066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47787" cy="2922165"/>
                    </a:xfrm>
                    <a:prstGeom prst="rect">
                      <a:avLst/>
                    </a:prstGeom>
                  </pic:spPr>
                </pic:pic>
              </a:graphicData>
            </a:graphic>
          </wp:inline>
        </w:drawing>
      </w:r>
    </w:p>
    <w:p w:rsidR="006A2440" w:rsidRPr="00A67B40" w:rsidRDefault="00C94819">
      <w:pPr>
        <w:pStyle w:val="Caption"/>
        <w:rPr>
          <w:rFonts w:cs="Times New Roman"/>
          <w:sz w:val="26"/>
          <w:szCs w:val="26"/>
        </w:rPr>
      </w:pPr>
      <w:bookmarkStart w:id="1533" w:name="_Toc492600528"/>
      <w:r>
        <w:t xml:space="preserve">Figure </w:t>
      </w:r>
      <w:fldSimple w:instr=" STYLEREF 1 \s ">
        <w:r w:rsidR="00B433EE">
          <w:rPr>
            <w:noProof/>
          </w:rPr>
          <w:t>3</w:t>
        </w:r>
      </w:fldSimple>
      <w:r w:rsidR="00B433EE">
        <w:noBreakHyphen/>
      </w:r>
      <w:fldSimple w:instr=" SEQ Figure \* ARABIC \s 1 ">
        <w:r w:rsidR="00B433EE">
          <w:rPr>
            <w:noProof/>
          </w:rPr>
          <w:t>32</w:t>
        </w:r>
      </w:fldSimple>
      <w:r w:rsidR="00DD0B90">
        <w:t>: Monitoring Real-Time Data f</w:t>
      </w:r>
      <w:r>
        <w:t>rom Elasticsearch Service Domain</w:t>
      </w:r>
      <w:bookmarkEnd w:id="1533"/>
    </w:p>
    <w:p w:rsidR="0041007D" w:rsidRDefault="0041007D" w:rsidP="005B2B34">
      <w:pPr>
        <w:pStyle w:val="Heading2"/>
      </w:pPr>
      <w:bookmarkStart w:id="1534" w:name="_Toc492334933"/>
      <w:bookmarkStart w:id="1535" w:name="_Toc492600412"/>
      <w:r>
        <w:t>Kibana</w:t>
      </w:r>
      <w:bookmarkEnd w:id="1534"/>
      <w:bookmarkEnd w:id="1535"/>
    </w:p>
    <w:p w:rsidR="00EF5019" w:rsidRPr="006147FD" w:rsidRDefault="001945A2" w:rsidP="00DD0B90">
      <w:pPr>
        <w:spacing w:after="120" w:line="360" w:lineRule="auto"/>
        <w:jc w:val="both"/>
        <w:rPr>
          <w:rFonts w:ascii="Times New Roman" w:hAnsi="Times New Roman" w:cs="Times New Roman"/>
          <w:sz w:val="24"/>
          <w:szCs w:val="24"/>
        </w:rPr>
      </w:pPr>
      <w:r w:rsidRPr="006147FD">
        <w:rPr>
          <w:rFonts w:ascii="Times New Roman" w:hAnsi="Times New Roman" w:cs="Times New Roman"/>
          <w:sz w:val="24"/>
          <w:szCs w:val="24"/>
        </w:rPr>
        <w:t>To visualize the logs that are streaming in real-time, we used a</w:t>
      </w:r>
      <w:r w:rsidR="00DD0B90">
        <w:rPr>
          <w:rFonts w:ascii="Times New Roman" w:hAnsi="Times New Roman" w:cs="Times New Roman"/>
          <w:sz w:val="24"/>
          <w:szCs w:val="24"/>
        </w:rPr>
        <w:t>n</w:t>
      </w:r>
      <w:r w:rsidRPr="006147FD">
        <w:rPr>
          <w:rFonts w:ascii="Times New Roman" w:hAnsi="Times New Roman" w:cs="Times New Roman"/>
          <w:sz w:val="24"/>
          <w:szCs w:val="24"/>
        </w:rPr>
        <w:t xml:space="preserve"> Elasticsearch’s User Interface, Kibana.</w:t>
      </w:r>
      <w:r w:rsidR="003D2786" w:rsidRPr="006147FD">
        <w:rPr>
          <w:rFonts w:ascii="Times New Roman" w:hAnsi="Times New Roman" w:cs="Times New Roman"/>
          <w:sz w:val="24"/>
          <w:szCs w:val="24"/>
        </w:rPr>
        <w:t xml:space="preserve"> Open Elasticsearch Service and open the ES domain. Here we could see a link to access Kibana. </w:t>
      </w:r>
    </w:p>
    <w:p w:rsidR="00C94819" w:rsidRDefault="00EF5019" w:rsidP="006147FD">
      <w:pPr>
        <w:keepNext/>
        <w:spacing w:after="0" w:line="360" w:lineRule="auto"/>
        <w:jc w:val="center"/>
      </w:pPr>
      <w:r>
        <w:rPr>
          <w:noProof/>
        </w:rPr>
        <w:drawing>
          <wp:inline distT="0" distB="0" distL="0" distR="0" wp14:anchorId="2D80BC01" wp14:editId="3EB94888">
            <wp:extent cx="5957455" cy="1689735"/>
            <wp:effectExtent l="0" t="0" r="571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0880" cy="1704888"/>
                    </a:xfrm>
                    <a:prstGeom prst="rect">
                      <a:avLst/>
                    </a:prstGeom>
                  </pic:spPr>
                </pic:pic>
              </a:graphicData>
            </a:graphic>
          </wp:inline>
        </w:drawing>
      </w:r>
    </w:p>
    <w:p w:rsidR="00EF5019" w:rsidRDefault="00C94819">
      <w:pPr>
        <w:pStyle w:val="Caption"/>
        <w:rPr>
          <w:rFonts w:cs="Times New Roman"/>
          <w:sz w:val="26"/>
          <w:szCs w:val="26"/>
        </w:rPr>
      </w:pPr>
      <w:bookmarkStart w:id="1536" w:name="_Toc492600529"/>
      <w:r>
        <w:t xml:space="preserve">Figure </w:t>
      </w:r>
      <w:fldSimple w:instr=" STYLEREF 1 \s ">
        <w:r w:rsidR="00B433EE">
          <w:rPr>
            <w:noProof/>
          </w:rPr>
          <w:t>3</w:t>
        </w:r>
      </w:fldSimple>
      <w:r w:rsidR="00B433EE">
        <w:noBreakHyphen/>
      </w:r>
      <w:fldSimple w:instr=" SEQ Figure \* ARABIC \s 1 ">
        <w:r w:rsidR="00B433EE">
          <w:rPr>
            <w:noProof/>
          </w:rPr>
          <w:t>33</w:t>
        </w:r>
      </w:fldSimple>
      <w:r>
        <w:t>: ES Domain Page</w:t>
      </w:r>
      <w:bookmarkEnd w:id="1536"/>
    </w:p>
    <w:p w:rsidR="002C7484" w:rsidRDefault="002C7484" w:rsidP="00DD0B90">
      <w:pPr>
        <w:spacing w:before="120" w:after="0" w:line="360" w:lineRule="auto"/>
        <w:jc w:val="both"/>
        <w:rPr>
          <w:ins w:id="1537" w:author="Likhita Sanapa Prabhakar" w:date="2017-09-08T03:21:00Z"/>
          <w:rFonts w:ascii="Times New Roman" w:hAnsi="Times New Roman" w:cs="Times New Roman"/>
          <w:sz w:val="24"/>
          <w:szCs w:val="24"/>
        </w:rPr>
      </w:pPr>
    </w:p>
    <w:p w:rsidR="002C7484" w:rsidRDefault="002C7484" w:rsidP="00DD0B90">
      <w:pPr>
        <w:spacing w:before="120" w:after="0" w:line="360" w:lineRule="auto"/>
        <w:jc w:val="both"/>
        <w:rPr>
          <w:ins w:id="1538" w:author="Likhita Sanapa Prabhakar" w:date="2017-09-08T03:21:00Z"/>
          <w:rFonts w:ascii="Times New Roman" w:hAnsi="Times New Roman" w:cs="Times New Roman"/>
          <w:sz w:val="24"/>
          <w:szCs w:val="24"/>
        </w:rPr>
      </w:pPr>
    </w:p>
    <w:p w:rsidR="002C7484" w:rsidRDefault="002C7484" w:rsidP="00DD0B90">
      <w:pPr>
        <w:spacing w:before="120" w:after="0" w:line="360" w:lineRule="auto"/>
        <w:jc w:val="both"/>
        <w:rPr>
          <w:ins w:id="1539" w:author="Likhita Sanapa Prabhakar" w:date="2017-09-08T03:21:00Z"/>
          <w:rFonts w:ascii="Times New Roman" w:hAnsi="Times New Roman" w:cs="Times New Roman"/>
          <w:sz w:val="24"/>
          <w:szCs w:val="24"/>
        </w:rPr>
      </w:pPr>
    </w:p>
    <w:p w:rsidR="00D156D2" w:rsidRPr="006147FD" w:rsidRDefault="003D2786" w:rsidP="00DD0B90">
      <w:pPr>
        <w:spacing w:before="120" w:after="0" w:line="360" w:lineRule="auto"/>
        <w:jc w:val="both"/>
        <w:rPr>
          <w:rFonts w:ascii="Times New Roman" w:hAnsi="Times New Roman" w:cs="Times New Roman"/>
          <w:sz w:val="24"/>
          <w:szCs w:val="24"/>
        </w:rPr>
      </w:pPr>
      <w:r w:rsidRPr="006147FD">
        <w:rPr>
          <w:rFonts w:ascii="Times New Roman" w:hAnsi="Times New Roman" w:cs="Times New Roman"/>
          <w:sz w:val="24"/>
          <w:szCs w:val="24"/>
        </w:rPr>
        <w:lastRenderedPageBreak/>
        <w:t xml:space="preserve">Open the link, create an index name </w:t>
      </w:r>
      <w:r w:rsidR="00D156D2" w:rsidRPr="006147FD">
        <w:rPr>
          <w:rFonts w:ascii="Times New Roman" w:hAnsi="Times New Roman" w:cs="Times New Roman"/>
          <w:sz w:val="24"/>
          <w:szCs w:val="24"/>
        </w:rPr>
        <w:t>as this is the first login to Kibana</w:t>
      </w:r>
      <w:r w:rsidRPr="006147FD">
        <w:rPr>
          <w:rFonts w:ascii="Times New Roman" w:hAnsi="Times New Roman" w:cs="Times New Roman"/>
          <w:sz w:val="24"/>
          <w:szCs w:val="24"/>
        </w:rPr>
        <w:t xml:space="preserve">. </w:t>
      </w:r>
    </w:p>
    <w:p w:rsidR="00C94819" w:rsidRDefault="00D156D2" w:rsidP="00DD0B90">
      <w:pPr>
        <w:keepNext/>
        <w:spacing w:after="0" w:line="360" w:lineRule="auto"/>
        <w:jc w:val="center"/>
      </w:pPr>
      <w:r>
        <w:rPr>
          <w:noProof/>
        </w:rPr>
        <w:drawing>
          <wp:inline distT="0" distB="0" distL="0" distR="0" wp14:anchorId="65205EE6" wp14:editId="25E58110">
            <wp:extent cx="3619500" cy="2373366"/>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2118" cy="2388197"/>
                    </a:xfrm>
                    <a:prstGeom prst="rect">
                      <a:avLst/>
                    </a:prstGeom>
                  </pic:spPr>
                </pic:pic>
              </a:graphicData>
            </a:graphic>
          </wp:inline>
        </w:drawing>
      </w:r>
    </w:p>
    <w:p w:rsidR="00D156D2" w:rsidRDefault="00C94819">
      <w:pPr>
        <w:pStyle w:val="Caption"/>
        <w:rPr>
          <w:rFonts w:cs="Times New Roman"/>
          <w:sz w:val="26"/>
          <w:szCs w:val="26"/>
        </w:rPr>
      </w:pPr>
      <w:bookmarkStart w:id="1540" w:name="_Toc492600530"/>
      <w:r>
        <w:t xml:space="preserve">Figure </w:t>
      </w:r>
      <w:fldSimple w:instr=" STYLEREF 1 \s ">
        <w:r w:rsidR="00B433EE">
          <w:rPr>
            <w:noProof/>
          </w:rPr>
          <w:t>3</w:t>
        </w:r>
      </w:fldSimple>
      <w:r w:rsidR="00B433EE">
        <w:noBreakHyphen/>
      </w:r>
      <w:fldSimple w:instr=" SEQ Figure \* ARABIC \s 1 ">
        <w:r w:rsidR="00B433EE">
          <w:rPr>
            <w:noProof/>
          </w:rPr>
          <w:t>34</w:t>
        </w:r>
      </w:fldSimple>
      <w:r>
        <w:t>: Creating an Index Pattern on Kibana</w:t>
      </w:r>
      <w:bookmarkEnd w:id="1540"/>
    </w:p>
    <w:p w:rsidR="006147FD" w:rsidDel="002C7484" w:rsidRDefault="006147FD" w:rsidP="006147FD">
      <w:pPr>
        <w:spacing w:after="0" w:line="360" w:lineRule="auto"/>
        <w:jc w:val="both"/>
        <w:rPr>
          <w:del w:id="1541" w:author="Likhita Sanapa Prabhakar" w:date="2017-09-08T03:21:00Z"/>
          <w:rFonts w:ascii="Times New Roman" w:hAnsi="Times New Roman" w:cs="Times New Roman"/>
          <w:sz w:val="24"/>
          <w:szCs w:val="24"/>
        </w:rPr>
      </w:pPr>
    </w:p>
    <w:p w:rsidR="006147FD" w:rsidDel="002C7484" w:rsidRDefault="006147FD" w:rsidP="006147FD">
      <w:pPr>
        <w:spacing w:after="0" w:line="360" w:lineRule="auto"/>
        <w:jc w:val="both"/>
        <w:rPr>
          <w:del w:id="1542" w:author="Likhita Sanapa Prabhakar" w:date="2017-09-08T03:21:00Z"/>
          <w:rFonts w:ascii="Times New Roman" w:hAnsi="Times New Roman" w:cs="Times New Roman"/>
          <w:sz w:val="24"/>
          <w:szCs w:val="24"/>
        </w:rPr>
      </w:pPr>
    </w:p>
    <w:p w:rsidR="006147FD" w:rsidDel="002C7484" w:rsidRDefault="006147FD" w:rsidP="006147FD">
      <w:pPr>
        <w:spacing w:after="0" w:line="360" w:lineRule="auto"/>
        <w:jc w:val="both"/>
        <w:rPr>
          <w:del w:id="1543" w:author="Likhita Sanapa Prabhakar" w:date="2017-09-08T03:21:00Z"/>
          <w:rFonts w:ascii="Times New Roman" w:hAnsi="Times New Roman" w:cs="Times New Roman"/>
          <w:sz w:val="24"/>
          <w:szCs w:val="24"/>
        </w:rPr>
      </w:pPr>
    </w:p>
    <w:p w:rsidR="006147FD" w:rsidDel="002C7484" w:rsidRDefault="006147FD" w:rsidP="006147FD">
      <w:pPr>
        <w:spacing w:after="0" w:line="360" w:lineRule="auto"/>
        <w:jc w:val="both"/>
        <w:rPr>
          <w:del w:id="1544" w:author="Likhita Sanapa Prabhakar" w:date="2017-09-08T03:21:00Z"/>
          <w:rFonts w:ascii="Times New Roman" w:hAnsi="Times New Roman" w:cs="Times New Roman"/>
          <w:sz w:val="24"/>
          <w:szCs w:val="24"/>
        </w:rPr>
      </w:pPr>
    </w:p>
    <w:p w:rsidR="006147FD" w:rsidDel="002C7484" w:rsidRDefault="006147FD" w:rsidP="006147FD">
      <w:pPr>
        <w:spacing w:after="0" w:line="360" w:lineRule="auto"/>
        <w:jc w:val="both"/>
        <w:rPr>
          <w:del w:id="1545" w:author="Likhita Sanapa Prabhakar" w:date="2017-09-08T03:21:00Z"/>
          <w:rFonts w:ascii="Times New Roman" w:hAnsi="Times New Roman" w:cs="Times New Roman"/>
          <w:sz w:val="24"/>
          <w:szCs w:val="24"/>
        </w:rPr>
      </w:pPr>
    </w:p>
    <w:p w:rsidR="006147FD" w:rsidRDefault="003D2786" w:rsidP="005B2CE6">
      <w:pPr>
        <w:spacing w:after="120" w:line="360" w:lineRule="auto"/>
        <w:jc w:val="both"/>
        <w:rPr>
          <w:rFonts w:ascii="Times New Roman" w:hAnsi="Times New Roman" w:cs="Times New Roman"/>
          <w:sz w:val="24"/>
          <w:szCs w:val="24"/>
        </w:rPr>
      </w:pPr>
      <w:r w:rsidRPr="006147FD">
        <w:rPr>
          <w:rFonts w:ascii="Times New Roman" w:hAnsi="Times New Roman" w:cs="Times New Roman"/>
          <w:sz w:val="24"/>
          <w:szCs w:val="24"/>
        </w:rPr>
        <w:t>We can update the aggregations, change the view of the visuals and discover the data in multiple forms and filter it as per our requirement.</w:t>
      </w:r>
      <w:r w:rsidR="00DB4B56" w:rsidRPr="006147FD">
        <w:rPr>
          <w:rFonts w:ascii="Times New Roman" w:hAnsi="Times New Roman" w:cs="Times New Roman"/>
          <w:sz w:val="24"/>
          <w:szCs w:val="24"/>
        </w:rPr>
        <w:t xml:space="preserve"> </w:t>
      </w:r>
    </w:p>
    <w:p w:rsidR="006147FD" w:rsidRDefault="006147FD" w:rsidP="006147FD">
      <w:pPr>
        <w:spacing w:after="0" w:line="360" w:lineRule="auto"/>
        <w:jc w:val="center"/>
        <w:rPr>
          <w:rFonts w:ascii="Times New Roman" w:hAnsi="Times New Roman" w:cs="Times New Roman"/>
          <w:sz w:val="24"/>
          <w:szCs w:val="24"/>
        </w:rPr>
      </w:pPr>
      <w:r>
        <w:rPr>
          <w:noProof/>
        </w:rPr>
        <w:drawing>
          <wp:inline distT="0" distB="0" distL="0" distR="0" wp14:anchorId="521993CA" wp14:editId="3A479E59">
            <wp:extent cx="2660596" cy="37719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84452" cy="3805721"/>
                    </a:xfrm>
                    <a:prstGeom prst="rect">
                      <a:avLst/>
                    </a:prstGeom>
                  </pic:spPr>
                </pic:pic>
              </a:graphicData>
            </a:graphic>
          </wp:inline>
        </w:drawing>
      </w:r>
    </w:p>
    <w:p w:rsidR="00DB4B56" w:rsidRPr="006147FD" w:rsidRDefault="00C94819">
      <w:pPr>
        <w:pStyle w:val="Caption"/>
        <w:rPr>
          <w:rFonts w:cs="Times New Roman"/>
          <w:color w:val="230DC3"/>
          <w:sz w:val="26"/>
          <w:szCs w:val="26"/>
        </w:rPr>
      </w:pPr>
      <w:bookmarkStart w:id="1546" w:name="_Toc492600531"/>
      <w:r>
        <w:t xml:space="preserve">Figure </w:t>
      </w:r>
      <w:fldSimple w:instr=" STYLEREF 1 \s ">
        <w:r w:rsidR="00B433EE">
          <w:rPr>
            <w:noProof/>
          </w:rPr>
          <w:t>3</w:t>
        </w:r>
      </w:fldSimple>
      <w:r w:rsidR="00B433EE">
        <w:noBreakHyphen/>
      </w:r>
      <w:fldSimple w:instr=" SEQ Figure \* ARABIC \s 1 ">
        <w:r w:rsidR="00B433EE">
          <w:rPr>
            <w:noProof/>
          </w:rPr>
          <w:t>35</w:t>
        </w:r>
      </w:fldSimple>
      <w:r>
        <w:t>: Configuring the Aggregations on Kibana for Visualization</w:t>
      </w:r>
      <w:bookmarkEnd w:id="1546"/>
    </w:p>
    <w:p w:rsidR="00C94819" w:rsidRDefault="00DB4B56" w:rsidP="006147FD">
      <w:pPr>
        <w:keepNext/>
        <w:spacing w:after="0" w:line="360" w:lineRule="auto"/>
        <w:jc w:val="center"/>
      </w:pPr>
      <w:r>
        <w:rPr>
          <w:noProof/>
        </w:rPr>
        <w:lastRenderedPageBreak/>
        <w:drawing>
          <wp:inline distT="0" distB="0" distL="0" distR="0" wp14:anchorId="26A2E2E2" wp14:editId="51E6B17F">
            <wp:extent cx="2597727" cy="2261368"/>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28810" cy="2288426"/>
                    </a:xfrm>
                    <a:prstGeom prst="rect">
                      <a:avLst/>
                    </a:prstGeom>
                  </pic:spPr>
                </pic:pic>
              </a:graphicData>
            </a:graphic>
          </wp:inline>
        </w:drawing>
      </w:r>
    </w:p>
    <w:p w:rsidR="00DB4B56" w:rsidRDefault="00C94819">
      <w:pPr>
        <w:pStyle w:val="Caption"/>
        <w:rPr>
          <w:rFonts w:cs="Times New Roman"/>
          <w:color w:val="230DC3"/>
          <w:sz w:val="26"/>
          <w:szCs w:val="26"/>
        </w:rPr>
      </w:pPr>
      <w:bookmarkStart w:id="1547" w:name="_Toc492600532"/>
      <w:r>
        <w:t xml:space="preserve">Figure </w:t>
      </w:r>
      <w:fldSimple w:instr=" STYLEREF 1 \s ">
        <w:r w:rsidR="00B433EE">
          <w:rPr>
            <w:noProof/>
          </w:rPr>
          <w:t>3</w:t>
        </w:r>
      </w:fldSimple>
      <w:r w:rsidR="00B433EE">
        <w:noBreakHyphen/>
      </w:r>
      <w:fldSimple w:instr=" SEQ Figure \* ARABIC \s 1 ">
        <w:r w:rsidR="00B433EE">
          <w:rPr>
            <w:noProof/>
          </w:rPr>
          <w:t>36</w:t>
        </w:r>
      </w:fldSimple>
      <w:r>
        <w:t>: Configuring the Aggregations on Kibana for Visualization</w:t>
      </w:r>
      <w:bookmarkEnd w:id="1547"/>
    </w:p>
    <w:p w:rsidR="006147FD" w:rsidDel="002C7484" w:rsidRDefault="006147FD" w:rsidP="00670F51">
      <w:pPr>
        <w:spacing w:line="480" w:lineRule="auto"/>
        <w:rPr>
          <w:del w:id="1548" w:author="Likhita Sanapa Prabhakar" w:date="2017-09-08T03:22:00Z"/>
          <w:rFonts w:ascii="Times New Roman" w:hAnsi="Times New Roman" w:cs="Times New Roman"/>
          <w:sz w:val="26"/>
          <w:szCs w:val="26"/>
        </w:rPr>
      </w:pPr>
    </w:p>
    <w:p w:rsidR="00DB4B56" w:rsidRPr="006147FD" w:rsidRDefault="00DB4B56" w:rsidP="00234D44">
      <w:pPr>
        <w:spacing w:after="120" w:line="360" w:lineRule="auto"/>
        <w:jc w:val="both"/>
        <w:rPr>
          <w:rFonts w:ascii="Times New Roman" w:hAnsi="Times New Roman" w:cs="Times New Roman"/>
          <w:sz w:val="24"/>
          <w:szCs w:val="24"/>
        </w:rPr>
      </w:pPr>
      <w:r w:rsidRPr="006147FD">
        <w:rPr>
          <w:rFonts w:ascii="Times New Roman" w:hAnsi="Times New Roman" w:cs="Times New Roman"/>
          <w:sz w:val="24"/>
          <w:szCs w:val="24"/>
        </w:rPr>
        <w:t>The Kibana visualization for the selected filters looks like:</w:t>
      </w:r>
    </w:p>
    <w:p w:rsidR="00C94819" w:rsidRDefault="00DB4B56" w:rsidP="006147FD">
      <w:pPr>
        <w:keepNext/>
        <w:spacing w:after="0" w:line="360" w:lineRule="auto"/>
        <w:jc w:val="center"/>
      </w:pPr>
      <w:r>
        <w:rPr>
          <w:noProof/>
        </w:rPr>
        <w:drawing>
          <wp:inline distT="0" distB="0" distL="0" distR="0" wp14:anchorId="1A343439" wp14:editId="5FC43570">
            <wp:extent cx="4286250" cy="3425649"/>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14704" cy="3448390"/>
                    </a:xfrm>
                    <a:prstGeom prst="rect">
                      <a:avLst/>
                    </a:prstGeom>
                  </pic:spPr>
                </pic:pic>
              </a:graphicData>
            </a:graphic>
          </wp:inline>
        </w:drawing>
      </w:r>
    </w:p>
    <w:p w:rsidR="00DB4B56" w:rsidRPr="001521FF" w:rsidRDefault="00C94819">
      <w:pPr>
        <w:pStyle w:val="Caption"/>
        <w:rPr>
          <w:rFonts w:cs="Times New Roman"/>
          <w:color w:val="230DC3"/>
          <w:sz w:val="26"/>
          <w:szCs w:val="26"/>
        </w:rPr>
      </w:pPr>
      <w:bookmarkStart w:id="1549" w:name="_Toc492600533"/>
      <w:r>
        <w:t xml:space="preserve">Figure </w:t>
      </w:r>
      <w:fldSimple w:instr=" STYLEREF 1 \s ">
        <w:r w:rsidR="00B433EE">
          <w:rPr>
            <w:noProof/>
          </w:rPr>
          <w:t>3</w:t>
        </w:r>
      </w:fldSimple>
      <w:r w:rsidR="00B433EE">
        <w:noBreakHyphen/>
      </w:r>
      <w:fldSimple w:instr=" SEQ Figure \* ARABIC \s 1 ">
        <w:r w:rsidR="00B433EE">
          <w:rPr>
            <w:noProof/>
          </w:rPr>
          <w:t>37</w:t>
        </w:r>
      </w:fldSimple>
      <w:r w:rsidR="00D35058">
        <w:t>: Kibana Visuali</w:t>
      </w:r>
      <w:r>
        <w:t>zation for Streaming Real-Time Data</w:t>
      </w:r>
      <w:bookmarkEnd w:id="1549"/>
    </w:p>
    <w:p w:rsidR="00E55CD1" w:rsidRDefault="00247A93" w:rsidP="006147FD">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step completes the log ingestion, streaming, analysis and visualization of the Apache Access log data. </w:t>
      </w:r>
    </w:p>
    <w:p w:rsidR="002B1924" w:rsidRDefault="002B1924" w:rsidP="00E55CD1">
      <w:pPr>
        <w:spacing w:after="0" w:line="360" w:lineRule="auto"/>
        <w:jc w:val="both"/>
        <w:rPr>
          <w:rFonts w:ascii="Times New Roman" w:hAnsi="Times New Roman" w:cs="Times New Roman"/>
          <w:color w:val="000000" w:themeColor="text1"/>
          <w:sz w:val="24"/>
          <w:szCs w:val="24"/>
        </w:rPr>
      </w:pPr>
    </w:p>
    <w:p w:rsidR="002B1924" w:rsidRDefault="002B1924" w:rsidP="00E55CD1">
      <w:pPr>
        <w:spacing w:after="0" w:line="360" w:lineRule="auto"/>
        <w:jc w:val="both"/>
        <w:rPr>
          <w:rFonts w:ascii="Times New Roman" w:hAnsi="Times New Roman" w:cs="Times New Roman"/>
          <w:color w:val="000000" w:themeColor="text1"/>
          <w:sz w:val="24"/>
          <w:szCs w:val="24"/>
        </w:rPr>
      </w:pPr>
    </w:p>
    <w:p w:rsidR="002B1924" w:rsidDel="002C7484" w:rsidRDefault="002B1924" w:rsidP="00E55CD1">
      <w:pPr>
        <w:spacing w:after="0" w:line="360" w:lineRule="auto"/>
        <w:jc w:val="both"/>
        <w:rPr>
          <w:del w:id="1550" w:author="Likhita Sanapa Prabhakar" w:date="2017-09-08T03:22:00Z"/>
          <w:rFonts w:ascii="Times New Roman" w:hAnsi="Times New Roman" w:cs="Times New Roman"/>
          <w:color w:val="000000" w:themeColor="text1"/>
          <w:sz w:val="24"/>
          <w:szCs w:val="24"/>
        </w:rPr>
      </w:pPr>
    </w:p>
    <w:p w:rsidR="006147FD" w:rsidDel="002C7484" w:rsidRDefault="006147FD" w:rsidP="00E55CD1">
      <w:pPr>
        <w:spacing w:after="0" w:line="360" w:lineRule="auto"/>
        <w:jc w:val="both"/>
        <w:rPr>
          <w:del w:id="1551" w:author="Likhita Sanapa Prabhakar" w:date="2017-09-08T03:22:00Z"/>
          <w:rFonts w:ascii="Times New Roman" w:hAnsi="Times New Roman" w:cs="Times New Roman"/>
          <w:color w:val="000000" w:themeColor="text1"/>
          <w:sz w:val="24"/>
          <w:szCs w:val="24"/>
        </w:rPr>
      </w:pPr>
    </w:p>
    <w:p w:rsidR="006147FD" w:rsidDel="002C7484" w:rsidRDefault="006147FD" w:rsidP="00E55CD1">
      <w:pPr>
        <w:spacing w:after="0" w:line="360" w:lineRule="auto"/>
        <w:jc w:val="both"/>
        <w:rPr>
          <w:del w:id="1552" w:author="Likhita Sanapa Prabhakar" w:date="2017-09-08T03:22:00Z"/>
          <w:rFonts w:ascii="Times New Roman" w:hAnsi="Times New Roman" w:cs="Times New Roman"/>
          <w:color w:val="000000" w:themeColor="text1"/>
          <w:sz w:val="24"/>
          <w:szCs w:val="24"/>
        </w:rPr>
      </w:pPr>
    </w:p>
    <w:p w:rsidR="006147FD" w:rsidDel="002C7484" w:rsidRDefault="006147FD" w:rsidP="00E55CD1">
      <w:pPr>
        <w:spacing w:after="0" w:line="360" w:lineRule="auto"/>
        <w:jc w:val="both"/>
        <w:rPr>
          <w:del w:id="1553" w:author="Likhita Sanapa Prabhakar" w:date="2017-09-08T03:22:00Z"/>
          <w:rFonts w:ascii="Times New Roman" w:hAnsi="Times New Roman" w:cs="Times New Roman"/>
          <w:color w:val="000000" w:themeColor="text1"/>
          <w:sz w:val="24"/>
          <w:szCs w:val="24"/>
        </w:rPr>
      </w:pPr>
    </w:p>
    <w:p w:rsidR="006147FD" w:rsidDel="002C7484" w:rsidRDefault="006147FD" w:rsidP="00E55CD1">
      <w:pPr>
        <w:spacing w:after="0" w:line="360" w:lineRule="auto"/>
        <w:jc w:val="both"/>
        <w:rPr>
          <w:del w:id="1554" w:author="Likhita Sanapa Prabhakar" w:date="2017-09-08T03:22:00Z"/>
          <w:rFonts w:ascii="Times New Roman" w:hAnsi="Times New Roman" w:cs="Times New Roman"/>
          <w:color w:val="000000" w:themeColor="text1"/>
          <w:sz w:val="24"/>
          <w:szCs w:val="24"/>
        </w:rPr>
      </w:pPr>
    </w:p>
    <w:p w:rsidR="006147FD" w:rsidDel="002C7484" w:rsidRDefault="006147FD" w:rsidP="00E55CD1">
      <w:pPr>
        <w:spacing w:after="0" w:line="360" w:lineRule="auto"/>
        <w:jc w:val="both"/>
        <w:rPr>
          <w:del w:id="1555" w:author="Likhita Sanapa Prabhakar" w:date="2017-09-08T03:22:00Z"/>
          <w:rFonts w:ascii="Times New Roman" w:hAnsi="Times New Roman" w:cs="Times New Roman"/>
          <w:color w:val="000000" w:themeColor="text1"/>
          <w:sz w:val="24"/>
          <w:szCs w:val="24"/>
        </w:rPr>
      </w:pPr>
    </w:p>
    <w:p w:rsidR="002B1924" w:rsidRDefault="002B1924" w:rsidP="00E55CD1">
      <w:pPr>
        <w:spacing w:after="0" w:line="360" w:lineRule="auto"/>
        <w:jc w:val="both"/>
        <w:rPr>
          <w:rFonts w:ascii="Times New Roman" w:hAnsi="Times New Roman" w:cs="Times New Roman"/>
          <w:color w:val="000000" w:themeColor="text1"/>
          <w:sz w:val="24"/>
          <w:szCs w:val="24"/>
        </w:rPr>
      </w:pPr>
    </w:p>
    <w:p w:rsidR="00E55CD1" w:rsidRDefault="00C95D1A" w:rsidP="00C95D1A">
      <w:pPr>
        <w:pStyle w:val="Heading1"/>
      </w:pPr>
      <w:bookmarkStart w:id="1556" w:name="_Toc492334934"/>
      <w:bookmarkStart w:id="1557" w:name="_Toc492600413"/>
      <w:r w:rsidRPr="00C95D1A">
        <w:lastRenderedPageBreak/>
        <w:t>4.</w:t>
      </w:r>
      <w:r>
        <w:tab/>
      </w:r>
      <w:r w:rsidR="00376880" w:rsidRPr="00376880">
        <w:t>CONCLUSION</w:t>
      </w:r>
      <w:bookmarkEnd w:id="1556"/>
      <w:bookmarkEnd w:id="1557"/>
    </w:p>
    <w:p w:rsidR="005737C7" w:rsidRDefault="00391CCE" w:rsidP="00DF49CA">
      <w:pPr>
        <w:spacing w:after="200" w:line="360" w:lineRule="auto"/>
        <w:jc w:val="both"/>
        <w:rPr>
          <w:rFonts w:ascii="Times New Roman" w:hAnsi="Times New Roman" w:cs="Times New Roman"/>
          <w:sz w:val="24"/>
          <w:szCs w:val="24"/>
        </w:rPr>
      </w:pPr>
      <w:r w:rsidRPr="008730AC">
        <w:rPr>
          <w:rFonts w:ascii="Times New Roman" w:hAnsi="Times New Roman" w:cs="Times New Roman"/>
          <w:sz w:val="24"/>
          <w:szCs w:val="24"/>
        </w:rPr>
        <w:t xml:space="preserve">This project </w:t>
      </w:r>
      <w:r w:rsidR="00DF49CA">
        <w:rPr>
          <w:rFonts w:ascii="Times New Roman" w:hAnsi="Times New Roman" w:cs="Times New Roman"/>
          <w:sz w:val="24"/>
          <w:szCs w:val="24"/>
        </w:rPr>
        <w:t xml:space="preserve">covers </w:t>
      </w:r>
      <w:r w:rsidRPr="008730AC">
        <w:rPr>
          <w:rFonts w:ascii="Times New Roman" w:hAnsi="Times New Roman" w:cs="Times New Roman"/>
          <w:sz w:val="24"/>
          <w:szCs w:val="24"/>
        </w:rPr>
        <w:t xml:space="preserve">a broad </w:t>
      </w:r>
      <w:r w:rsidR="00DF49CA">
        <w:rPr>
          <w:rFonts w:ascii="Times New Roman" w:hAnsi="Times New Roman" w:cs="Times New Roman"/>
          <w:sz w:val="24"/>
          <w:szCs w:val="24"/>
        </w:rPr>
        <w:t xml:space="preserve">spectrum </w:t>
      </w:r>
      <w:r w:rsidRPr="008730AC">
        <w:rPr>
          <w:rFonts w:ascii="Times New Roman" w:hAnsi="Times New Roman" w:cs="Times New Roman"/>
          <w:sz w:val="24"/>
          <w:szCs w:val="24"/>
        </w:rPr>
        <w:t>of what Elasticsearch is a</w:t>
      </w:r>
      <w:r w:rsidR="009C30FD">
        <w:rPr>
          <w:rFonts w:ascii="Times New Roman" w:hAnsi="Times New Roman" w:cs="Times New Roman"/>
          <w:sz w:val="24"/>
          <w:szCs w:val="24"/>
        </w:rPr>
        <w:t xml:space="preserve">nd how it works on </w:t>
      </w:r>
      <w:r w:rsidR="00DF49CA">
        <w:rPr>
          <w:rFonts w:ascii="Times New Roman" w:hAnsi="Times New Roman" w:cs="Times New Roman"/>
          <w:sz w:val="24"/>
          <w:szCs w:val="24"/>
        </w:rPr>
        <w:t>data</w:t>
      </w:r>
      <w:r w:rsidR="009C30FD">
        <w:rPr>
          <w:rFonts w:ascii="Times New Roman" w:hAnsi="Times New Roman" w:cs="Times New Roman"/>
          <w:sz w:val="24"/>
          <w:szCs w:val="24"/>
        </w:rPr>
        <w:t xml:space="preserve"> search</w:t>
      </w:r>
      <w:r w:rsidRPr="008730AC">
        <w:rPr>
          <w:rFonts w:ascii="Times New Roman" w:hAnsi="Times New Roman" w:cs="Times New Roman"/>
          <w:sz w:val="24"/>
          <w:szCs w:val="24"/>
        </w:rPr>
        <w:t xml:space="preserve">. How Elasticsearch is implemented to work with Hadoop and Kibana is </w:t>
      </w:r>
      <w:r w:rsidR="00DF49CA">
        <w:rPr>
          <w:rFonts w:ascii="Times New Roman" w:hAnsi="Times New Roman" w:cs="Times New Roman"/>
          <w:sz w:val="24"/>
          <w:szCs w:val="24"/>
        </w:rPr>
        <w:t xml:space="preserve">first </w:t>
      </w:r>
      <w:r w:rsidR="005C0267">
        <w:rPr>
          <w:rFonts w:ascii="Times New Roman" w:hAnsi="Times New Roman" w:cs="Times New Roman"/>
          <w:sz w:val="24"/>
          <w:szCs w:val="24"/>
        </w:rPr>
        <w:t>learned</w:t>
      </w:r>
      <w:r w:rsidR="009C30FD">
        <w:rPr>
          <w:rFonts w:ascii="Times New Roman" w:hAnsi="Times New Roman" w:cs="Times New Roman"/>
          <w:sz w:val="24"/>
          <w:szCs w:val="24"/>
        </w:rPr>
        <w:t xml:space="preserve"> in this research</w:t>
      </w:r>
      <w:r w:rsidRPr="008730AC">
        <w:rPr>
          <w:rFonts w:ascii="Times New Roman" w:hAnsi="Times New Roman" w:cs="Times New Roman"/>
          <w:sz w:val="24"/>
          <w:szCs w:val="24"/>
        </w:rPr>
        <w:t xml:space="preserve">. Elasticsearch authorizes a quick insight of the data, which </w:t>
      </w:r>
      <w:r w:rsidR="005737C7">
        <w:rPr>
          <w:rFonts w:ascii="Times New Roman" w:hAnsi="Times New Roman" w:cs="Times New Roman"/>
          <w:sz w:val="24"/>
          <w:szCs w:val="24"/>
        </w:rPr>
        <w:t>can be</w:t>
      </w:r>
      <w:r w:rsidRPr="008730AC">
        <w:rPr>
          <w:rFonts w:ascii="Times New Roman" w:hAnsi="Times New Roman" w:cs="Times New Roman"/>
          <w:sz w:val="24"/>
          <w:szCs w:val="24"/>
        </w:rPr>
        <w:t xml:space="preserve"> in any form in the Hadoop Ecosystem. Elasticsearch provides a full-text search </w:t>
      </w:r>
      <w:r w:rsidR="005737C7">
        <w:rPr>
          <w:rFonts w:ascii="Times New Roman" w:hAnsi="Times New Roman" w:cs="Times New Roman"/>
          <w:sz w:val="24"/>
          <w:szCs w:val="24"/>
        </w:rPr>
        <w:t xml:space="preserve">capability </w:t>
      </w:r>
      <w:r w:rsidRPr="008730AC">
        <w:rPr>
          <w:rFonts w:ascii="Times New Roman" w:hAnsi="Times New Roman" w:cs="Times New Roman"/>
          <w:sz w:val="24"/>
          <w:szCs w:val="24"/>
        </w:rPr>
        <w:t xml:space="preserve">by indexing the data and querying it. </w:t>
      </w:r>
    </w:p>
    <w:p w:rsidR="00117422" w:rsidRDefault="005737C7" w:rsidP="00DF49CA">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91CCE" w:rsidRPr="008730AC">
        <w:rPr>
          <w:rFonts w:ascii="Times New Roman" w:hAnsi="Times New Roman" w:cs="Times New Roman"/>
          <w:sz w:val="24"/>
          <w:szCs w:val="24"/>
        </w:rPr>
        <w:t xml:space="preserve">ES-Hadoop library stands as a bridge between Elasticsearch and Hadoop and binds </w:t>
      </w:r>
      <w:r>
        <w:rPr>
          <w:rFonts w:ascii="Times New Roman" w:hAnsi="Times New Roman" w:cs="Times New Roman"/>
          <w:sz w:val="24"/>
          <w:szCs w:val="24"/>
        </w:rPr>
        <w:t>them</w:t>
      </w:r>
      <w:r w:rsidR="00391CCE" w:rsidRPr="008730AC">
        <w:rPr>
          <w:rFonts w:ascii="Times New Roman" w:hAnsi="Times New Roman" w:cs="Times New Roman"/>
          <w:sz w:val="24"/>
          <w:szCs w:val="24"/>
        </w:rPr>
        <w:t xml:space="preserve"> togethe</w:t>
      </w:r>
      <w:r w:rsidR="009C30FD">
        <w:rPr>
          <w:rFonts w:ascii="Times New Roman" w:hAnsi="Times New Roman" w:cs="Times New Roman"/>
          <w:sz w:val="24"/>
          <w:szCs w:val="24"/>
        </w:rPr>
        <w:t>r to execute real-world scenarios</w:t>
      </w:r>
      <w:r w:rsidR="00391CCE" w:rsidRPr="008730AC">
        <w:rPr>
          <w:rFonts w:ascii="Times New Roman" w:hAnsi="Times New Roman" w:cs="Times New Roman"/>
          <w:sz w:val="24"/>
          <w:szCs w:val="24"/>
        </w:rPr>
        <w:t>.</w:t>
      </w:r>
      <w:r w:rsidR="00FD0765">
        <w:rPr>
          <w:rFonts w:ascii="Times New Roman" w:hAnsi="Times New Roman" w:cs="Times New Roman"/>
          <w:sz w:val="24"/>
          <w:szCs w:val="24"/>
        </w:rPr>
        <w:t xml:space="preserve"> We worked on diverse types</w:t>
      </w:r>
      <w:r w:rsidR="00117422">
        <w:rPr>
          <w:rFonts w:ascii="Times New Roman" w:hAnsi="Times New Roman" w:cs="Times New Roman"/>
          <w:sz w:val="24"/>
          <w:szCs w:val="24"/>
        </w:rPr>
        <w:t xml:space="preserve"> of data in </w:t>
      </w:r>
      <w:del w:id="1558" w:author="Likhita Sanapa Prabhakar" w:date="2017-09-08T03:22:00Z">
        <w:r w:rsidR="00C70848" w:rsidDel="002C7484">
          <w:rPr>
            <w:rFonts w:ascii="Times New Roman" w:hAnsi="Times New Roman" w:cs="Times New Roman"/>
            <w:sz w:val="24"/>
            <w:szCs w:val="24"/>
          </w:rPr>
          <w:delText xml:space="preserve">different </w:delText>
        </w:r>
        <w:r w:rsidR="00117422" w:rsidDel="002C7484">
          <w:rPr>
            <w:rFonts w:ascii="Times New Roman" w:hAnsi="Times New Roman" w:cs="Times New Roman"/>
            <w:sz w:val="24"/>
            <w:szCs w:val="24"/>
          </w:rPr>
          <w:delText>ways</w:delText>
        </w:r>
      </w:del>
      <w:ins w:id="1559" w:author="Likhita Sanapa Prabhakar" w:date="2017-09-08T03:22:00Z">
        <w:r w:rsidR="002C7484">
          <w:rPr>
            <w:rFonts w:ascii="Times New Roman" w:hAnsi="Times New Roman" w:cs="Times New Roman"/>
            <w:sz w:val="24"/>
            <w:szCs w:val="24"/>
          </w:rPr>
          <w:t>diverse ways</w:t>
        </w:r>
      </w:ins>
      <w:r w:rsidR="00117422">
        <w:rPr>
          <w:rFonts w:ascii="Times New Roman" w:hAnsi="Times New Roman" w:cs="Times New Roman"/>
          <w:sz w:val="24"/>
          <w:szCs w:val="24"/>
        </w:rPr>
        <w:t xml:space="preserve"> </w:t>
      </w:r>
      <w:r w:rsidR="00FD0765">
        <w:rPr>
          <w:rFonts w:ascii="Times New Roman" w:hAnsi="Times New Roman" w:cs="Times New Roman"/>
          <w:sz w:val="24"/>
          <w:szCs w:val="24"/>
        </w:rPr>
        <w:t xml:space="preserve">to </w:t>
      </w:r>
      <w:r w:rsidR="00C70848">
        <w:rPr>
          <w:rFonts w:ascii="Times New Roman" w:hAnsi="Times New Roman" w:cs="Times New Roman"/>
          <w:sz w:val="24"/>
          <w:szCs w:val="24"/>
        </w:rPr>
        <w:t>explore</w:t>
      </w:r>
      <w:r w:rsidR="00FD0765">
        <w:rPr>
          <w:rFonts w:ascii="Times New Roman" w:hAnsi="Times New Roman" w:cs="Times New Roman"/>
          <w:sz w:val="24"/>
          <w:szCs w:val="24"/>
        </w:rPr>
        <w:t xml:space="preserve"> how Elasticsearch can be implemented and used </w:t>
      </w:r>
      <w:r w:rsidR="00C70848">
        <w:rPr>
          <w:rFonts w:ascii="Times New Roman" w:hAnsi="Times New Roman" w:cs="Times New Roman"/>
          <w:sz w:val="24"/>
          <w:szCs w:val="24"/>
        </w:rPr>
        <w:t>along with</w:t>
      </w:r>
      <w:r w:rsidR="00FD0765">
        <w:rPr>
          <w:rFonts w:ascii="Times New Roman" w:hAnsi="Times New Roman" w:cs="Times New Roman"/>
          <w:sz w:val="24"/>
          <w:szCs w:val="24"/>
        </w:rPr>
        <w:t xml:space="preserve"> different tools </w:t>
      </w:r>
      <w:r w:rsidR="00C70848">
        <w:rPr>
          <w:rFonts w:ascii="Times New Roman" w:hAnsi="Times New Roman" w:cs="Times New Roman"/>
          <w:sz w:val="24"/>
          <w:szCs w:val="24"/>
        </w:rPr>
        <w:t>including</w:t>
      </w:r>
      <w:r w:rsidR="00FD0765">
        <w:rPr>
          <w:rFonts w:ascii="Times New Roman" w:hAnsi="Times New Roman" w:cs="Times New Roman"/>
          <w:sz w:val="24"/>
          <w:szCs w:val="24"/>
        </w:rPr>
        <w:t xml:space="preserve"> Apache Storm, Pig, Hive and so on. </w:t>
      </w:r>
      <w:r w:rsidR="00391631">
        <w:rPr>
          <w:rFonts w:ascii="Times New Roman" w:hAnsi="Times New Roman" w:cs="Times New Roman"/>
          <w:sz w:val="24"/>
          <w:szCs w:val="24"/>
        </w:rPr>
        <w:t xml:space="preserve">With a locally configured CentOS 7 workstation running with Hadoop and Elasticsearch, </w:t>
      </w:r>
      <w:r w:rsidR="00FD0765">
        <w:rPr>
          <w:rFonts w:ascii="Times New Roman" w:hAnsi="Times New Roman" w:cs="Times New Roman"/>
          <w:sz w:val="24"/>
          <w:szCs w:val="24"/>
        </w:rPr>
        <w:t xml:space="preserve">we </w:t>
      </w:r>
      <w:del w:id="1560" w:author="Likhita Sanapa Prabhakar" w:date="2017-09-08T03:22:00Z">
        <w:r w:rsidR="00FD0765" w:rsidDel="002C7484">
          <w:rPr>
            <w:rFonts w:ascii="Times New Roman" w:hAnsi="Times New Roman" w:cs="Times New Roman"/>
            <w:sz w:val="24"/>
            <w:szCs w:val="24"/>
          </w:rPr>
          <w:delText>were able to</w:delText>
        </w:r>
      </w:del>
      <w:ins w:id="1561" w:author="Likhita Sanapa Prabhakar" w:date="2017-09-08T03:22:00Z">
        <w:r w:rsidR="002C7484">
          <w:rPr>
            <w:rFonts w:ascii="Times New Roman" w:hAnsi="Times New Roman" w:cs="Times New Roman"/>
            <w:sz w:val="24"/>
            <w:szCs w:val="24"/>
          </w:rPr>
          <w:t>could</w:t>
        </w:r>
      </w:ins>
      <w:r w:rsidR="00FD0765">
        <w:rPr>
          <w:rFonts w:ascii="Times New Roman" w:hAnsi="Times New Roman" w:cs="Times New Roman"/>
          <w:sz w:val="24"/>
          <w:szCs w:val="24"/>
        </w:rPr>
        <w:t xml:space="preserve"> </w:t>
      </w:r>
      <w:r w:rsidR="00391631">
        <w:rPr>
          <w:rFonts w:ascii="Times New Roman" w:hAnsi="Times New Roman" w:cs="Times New Roman"/>
          <w:sz w:val="24"/>
          <w:szCs w:val="24"/>
        </w:rPr>
        <w:t>successfully learn, implement and demonstrate these functionalities</w:t>
      </w:r>
      <w:r w:rsidR="00117422">
        <w:rPr>
          <w:rFonts w:ascii="Times New Roman" w:hAnsi="Times New Roman" w:cs="Times New Roman"/>
          <w:sz w:val="24"/>
          <w:szCs w:val="24"/>
        </w:rPr>
        <w:t>.</w:t>
      </w:r>
    </w:p>
    <w:p w:rsidR="00960939" w:rsidRDefault="00EE0AC5" w:rsidP="00DF49CA">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AWS is </w:t>
      </w:r>
      <w:r w:rsidR="00103905">
        <w:rPr>
          <w:rFonts w:ascii="Times New Roman" w:hAnsi="Times New Roman" w:cs="Times New Roman"/>
          <w:sz w:val="24"/>
          <w:szCs w:val="24"/>
        </w:rPr>
        <w:t xml:space="preserve">the </w:t>
      </w:r>
      <w:r w:rsidR="00CA3D05">
        <w:rPr>
          <w:rFonts w:ascii="Times New Roman" w:hAnsi="Times New Roman" w:cs="Times New Roman"/>
          <w:sz w:val="24"/>
          <w:szCs w:val="24"/>
        </w:rPr>
        <w:t xml:space="preserve">most </w:t>
      </w:r>
      <w:r w:rsidR="00103905">
        <w:rPr>
          <w:rFonts w:ascii="Times New Roman" w:hAnsi="Times New Roman" w:cs="Times New Roman"/>
          <w:sz w:val="24"/>
          <w:szCs w:val="24"/>
        </w:rPr>
        <w:t>dominant public cloud platform, and it provides a powerful and comprehensive i</w:t>
      </w:r>
      <w:r w:rsidR="00CA3D05">
        <w:rPr>
          <w:rFonts w:ascii="Times New Roman" w:hAnsi="Times New Roman" w:cs="Times New Roman"/>
          <w:sz w:val="24"/>
          <w:szCs w:val="24"/>
        </w:rPr>
        <w:t>nfrastructure for data analytic applications</w:t>
      </w:r>
      <w:r w:rsidR="00103905">
        <w:rPr>
          <w:rFonts w:ascii="Times New Roman" w:hAnsi="Times New Roman" w:cs="Times New Roman"/>
          <w:sz w:val="24"/>
          <w:szCs w:val="24"/>
        </w:rPr>
        <w:t xml:space="preserve">. </w:t>
      </w:r>
      <w:del w:id="1562" w:author="Likhita Sanapa Prabhakar" w:date="2017-09-08T03:22:00Z">
        <w:r w:rsidR="00CA3D05" w:rsidDel="002C7484">
          <w:rPr>
            <w:rFonts w:ascii="Times New Roman" w:hAnsi="Times New Roman" w:cs="Times New Roman"/>
            <w:sz w:val="24"/>
            <w:szCs w:val="24"/>
          </w:rPr>
          <w:delText>So</w:delText>
        </w:r>
      </w:del>
      <w:ins w:id="1563" w:author="Likhita Sanapa Prabhakar" w:date="2017-09-08T03:22:00Z">
        <w:r w:rsidR="002C7484">
          <w:rPr>
            <w:rFonts w:ascii="Times New Roman" w:hAnsi="Times New Roman" w:cs="Times New Roman"/>
            <w:sz w:val="24"/>
            <w:szCs w:val="24"/>
          </w:rPr>
          <w:t>So,</w:t>
        </w:r>
      </w:ins>
      <w:r w:rsidR="00CA3D05">
        <w:rPr>
          <w:rFonts w:ascii="Times New Roman" w:hAnsi="Times New Roman" w:cs="Times New Roman"/>
          <w:sz w:val="24"/>
          <w:szCs w:val="24"/>
        </w:rPr>
        <w:t xml:space="preserve"> we chose </w:t>
      </w:r>
      <w:r>
        <w:rPr>
          <w:rFonts w:ascii="Times New Roman" w:hAnsi="Times New Roman" w:cs="Times New Roman"/>
          <w:sz w:val="24"/>
          <w:szCs w:val="24"/>
        </w:rPr>
        <w:t xml:space="preserve">AWS </w:t>
      </w:r>
      <w:r w:rsidR="00CA3D05">
        <w:rPr>
          <w:rFonts w:ascii="Times New Roman" w:hAnsi="Times New Roman" w:cs="Times New Roman"/>
          <w:sz w:val="24"/>
          <w:szCs w:val="24"/>
        </w:rPr>
        <w:t xml:space="preserve">to explore how Elasticsearch can be used in the cloud. We </w:t>
      </w:r>
      <w:r>
        <w:rPr>
          <w:rFonts w:ascii="Times New Roman" w:hAnsi="Times New Roman" w:cs="Times New Roman"/>
          <w:sz w:val="24"/>
          <w:szCs w:val="24"/>
        </w:rPr>
        <w:t xml:space="preserve">created an </w:t>
      </w:r>
      <w:r w:rsidR="00CA3D05">
        <w:rPr>
          <w:rFonts w:ascii="Times New Roman" w:hAnsi="Times New Roman" w:cs="Times New Roman"/>
          <w:sz w:val="24"/>
          <w:szCs w:val="24"/>
        </w:rPr>
        <w:t xml:space="preserve">AWS </w:t>
      </w:r>
      <w:r>
        <w:rPr>
          <w:rFonts w:ascii="Times New Roman" w:hAnsi="Times New Roman" w:cs="Times New Roman"/>
          <w:sz w:val="24"/>
          <w:szCs w:val="24"/>
        </w:rPr>
        <w:t>instance which allows us to setup an environment for real-time log streaming</w:t>
      </w:r>
      <w:r w:rsidR="00F43F38">
        <w:rPr>
          <w:rFonts w:ascii="Times New Roman" w:hAnsi="Times New Roman" w:cs="Times New Roman"/>
          <w:sz w:val="24"/>
          <w:szCs w:val="24"/>
        </w:rPr>
        <w:t>, analysis and visualization</w:t>
      </w:r>
      <w:r>
        <w:rPr>
          <w:rFonts w:ascii="Times New Roman" w:hAnsi="Times New Roman" w:cs="Times New Roman"/>
          <w:sz w:val="24"/>
          <w:szCs w:val="24"/>
        </w:rPr>
        <w:t xml:space="preserve">. </w:t>
      </w:r>
      <w:r w:rsidR="004F0BDC">
        <w:rPr>
          <w:rFonts w:ascii="Times New Roman" w:hAnsi="Times New Roman" w:cs="Times New Roman"/>
          <w:sz w:val="24"/>
          <w:szCs w:val="24"/>
        </w:rPr>
        <w:t>W</w:t>
      </w:r>
      <w:r>
        <w:rPr>
          <w:rFonts w:ascii="Times New Roman" w:hAnsi="Times New Roman" w:cs="Times New Roman"/>
          <w:sz w:val="24"/>
          <w:szCs w:val="24"/>
        </w:rPr>
        <w:t xml:space="preserve">e used Kinesis Firehose, Kinesis Analytics, Kinesis Agent, S3, Elasticsearch, </w:t>
      </w:r>
      <w:r w:rsidR="004F0BDC">
        <w:rPr>
          <w:rFonts w:ascii="Times New Roman" w:hAnsi="Times New Roman" w:cs="Times New Roman"/>
          <w:sz w:val="24"/>
          <w:szCs w:val="24"/>
        </w:rPr>
        <w:t xml:space="preserve">and </w:t>
      </w:r>
      <w:r>
        <w:rPr>
          <w:rFonts w:ascii="Times New Roman" w:hAnsi="Times New Roman" w:cs="Times New Roman"/>
          <w:sz w:val="24"/>
          <w:szCs w:val="24"/>
        </w:rPr>
        <w:t xml:space="preserve">Kibana </w:t>
      </w:r>
      <w:r w:rsidR="004F0BDC">
        <w:rPr>
          <w:rFonts w:ascii="Times New Roman" w:hAnsi="Times New Roman" w:cs="Times New Roman"/>
          <w:sz w:val="24"/>
          <w:szCs w:val="24"/>
        </w:rPr>
        <w:t>to construct a complete data analytic pipeline which involves streaming</w:t>
      </w:r>
      <w:r w:rsidR="00960939">
        <w:rPr>
          <w:rFonts w:ascii="Times New Roman" w:hAnsi="Times New Roman" w:cs="Times New Roman"/>
          <w:sz w:val="24"/>
          <w:szCs w:val="24"/>
        </w:rPr>
        <w:t xml:space="preserve"> Apache Access logs</w:t>
      </w:r>
      <w:r w:rsidR="004F0BDC">
        <w:rPr>
          <w:rFonts w:ascii="Times New Roman" w:hAnsi="Times New Roman" w:cs="Times New Roman"/>
          <w:sz w:val="24"/>
          <w:szCs w:val="24"/>
        </w:rPr>
        <w:t xml:space="preserve">, </w:t>
      </w:r>
      <w:r w:rsidR="00960939">
        <w:rPr>
          <w:rFonts w:ascii="Times New Roman" w:hAnsi="Times New Roman" w:cs="Times New Roman"/>
          <w:sz w:val="24"/>
          <w:szCs w:val="24"/>
        </w:rPr>
        <w:t>perform</w:t>
      </w:r>
      <w:r w:rsidR="004F0BDC">
        <w:rPr>
          <w:rFonts w:ascii="Times New Roman" w:hAnsi="Times New Roman" w:cs="Times New Roman"/>
          <w:sz w:val="24"/>
          <w:szCs w:val="24"/>
        </w:rPr>
        <w:t>ing data</w:t>
      </w:r>
      <w:r w:rsidR="00960939">
        <w:rPr>
          <w:rFonts w:ascii="Times New Roman" w:hAnsi="Times New Roman" w:cs="Times New Roman"/>
          <w:sz w:val="24"/>
          <w:szCs w:val="24"/>
        </w:rPr>
        <w:t xml:space="preserve"> analysi</w:t>
      </w:r>
      <w:r w:rsidR="004F0BDC">
        <w:rPr>
          <w:rFonts w:ascii="Times New Roman" w:hAnsi="Times New Roman" w:cs="Times New Roman"/>
          <w:sz w:val="24"/>
          <w:szCs w:val="24"/>
        </w:rPr>
        <w:t>s and aggregation</w:t>
      </w:r>
      <w:r w:rsidR="00960939">
        <w:rPr>
          <w:rFonts w:ascii="Times New Roman" w:hAnsi="Times New Roman" w:cs="Times New Roman"/>
          <w:sz w:val="24"/>
          <w:szCs w:val="24"/>
        </w:rPr>
        <w:t xml:space="preserve"> with AWS </w:t>
      </w:r>
      <w:r w:rsidR="004F0BDC">
        <w:rPr>
          <w:rFonts w:ascii="Times New Roman" w:hAnsi="Times New Roman" w:cs="Times New Roman"/>
          <w:sz w:val="24"/>
          <w:szCs w:val="24"/>
        </w:rPr>
        <w:t>Elasticsearch, and data visualization</w:t>
      </w:r>
      <w:r w:rsidR="00960939">
        <w:rPr>
          <w:rFonts w:ascii="Times New Roman" w:hAnsi="Times New Roman" w:cs="Times New Roman"/>
          <w:sz w:val="24"/>
          <w:szCs w:val="24"/>
        </w:rPr>
        <w:t xml:space="preserve"> using Kibana. </w:t>
      </w:r>
    </w:p>
    <w:p w:rsidR="00376880" w:rsidRPr="008730AC" w:rsidRDefault="00EE0AC5" w:rsidP="006147FD">
      <w:pPr>
        <w:spacing w:after="0" w:line="360" w:lineRule="auto"/>
        <w:jc w:val="both"/>
        <w:rPr>
          <w:rFonts w:ascii="Times New Roman" w:hAnsi="Times New Roman" w:cs="Times New Roman"/>
          <w:color w:val="230DC3"/>
          <w:sz w:val="24"/>
          <w:szCs w:val="24"/>
        </w:rPr>
      </w:pPr>
      <w:r>
        <w:rPr>
          <w:rFonts w:ascii="Times New Roman" w:hAnsi="Times New Roman" w:cs="Times New Roman"/>
          <w:sz w:val="24"/>
          <w:szCs w:val="24"/>
        </w:rPr>
        <w:t xml:space="preserve">By </w:t>
      </w:r>
      <w:r w:rsidR="008200E4">
        <w:rPr>
          <w:rFonts w:ascii="Times New Roman" w:hAnsi="Times New Roman" w:cs="Times New Roman"/>
          <w:sz w:val="24"/>
          <w:szCs w:val="24"/>
        </w:rPr>
        <w:t>working on</w:t>
      </w:r>
      <w:r>
        <w:rPr>
          <w:rFonts w:ascii="Times New Roman" w:hAnsi="Times New Roman" w:cs="Times New Roman"/>
          <w:sz w:val="24"/>
          <w:szCs w:val="24"/>
        </w:rPr>
        <w:t xml:space="preserve"> this research </w:t>
      </w:r>
      <w:r w:rsidR="00960939">
        <w:rPr>
          <w:rFonts w:ascii="Times New Roman" w:hAnsi="Times New Roman" w:cs="Times New Roman"/>
          <w:sz w:val="24"/>
          <w:szCs w:val="24"/>
        </w:rPr>
        <w:t>project,</w:t>
      </w:r>
      <w:r>
        <w:rPr>
          <w:rFonts w:ascii="Times New Roman" w:hAnsi="Times New Roman" w:cs="Times New Roman"/>
          <w:sz w:val="24"/>
          <w:szCs w:val="24"/>
        </w:rPr>
        <w:t xml:space="preserve"> I gained a </w:t>
      </w:r>
      <w:r w:rsidR="008200E4">
        <w:rPr>
          <w:rFonts w:ascii="Times New Roman" w:hAnsi="Times New Roman" w:cs="Times New Roman"/>
          <w:sz w:val="24"/>
          <w:szCs w:val="24"/>
        </w:rPr>
        <w:t>great deal</w:t>
      </w:r>
      <w:r>
        <w:rPr>
          <w:rFonts w:ascii="Times New Roman" w:hAnsi="Times New Roman" w:cs="Times New Roman"/>
          <w:sz w:val="24"/>
          <w:szCs w:val="24"/>
        </w:rPr>
        <w:t xml:space="preserve"> of knowledge about </w:t>
      </w:r>
      <w:r w:rsidR="008200E4">
        <w:rPr>
          <w:rFonts w:ascii="Times New Roman" w:hAnsi="Times New Roman" w:cs="Times New Roman"/>
          <w:sz w:val="24"/>
          <w:szCs w:val="24"/>
        </w:rPr>
        <w:t>data</w:t>
      </w:r>
      <w:r>
        <w:rPr>
          <w:rFonts w:ascii="Times New Roman" w:hAnsi="Times New Roman" w:cs="Times New Roman"/>
          <w:sz w:val="24"/>
          <w:szCs w:val="24"/>
        </w:rPr>
        <w:t xml:space="preserve"> analytics, Elasticsearch</w:t>
      </w:r>
      <w:r w:rsidR="008200E4">
        <w:rPr>
          <w:rFonts w:ascii="Times New Roman" w:hAnsi="Times New Roman" w:cs="Times New Roman"/>
          <w:sz w:val="24"/>
          <w:szCs w:val="24"/>
        </w:rPr>
        <w:t>, Hadoop</w:t>
      </w:r>
      <w:r>
        <w:rPr>
          <w:rFonts w:ascii="Times New Roman" w:hAnsi="Times New Roman" w:cs="Times New Roman"/>
          <w:sz w:val="24"/>
          <w:szCs w:val="24"/>
        </w:rPr>
        <w:t xml:space="preserve"> and AWS, which are </w:t>
      </w:r>
      <w:r w:rsidR="008200E4">
        <w:rPr>
          <w:rFonts w:ascii="Times New Roman" w:hAnsi="Times New Roman" w:cs="Times New Roman"/>
          <w:sz w:val="24"/>
          <w:szCs w:val="24"/>
        </w:rPr>
        <w:t xml:space="preserve">all very important technologies for </w:t>
      </w:r>
      <w:r>
        <w:rPr>
          <w:rFonts w:ascii="Times New Roman" w:hAnsi="Times New Roman" w:cs="Times New Roman"/>
          <w:sz w:val="24"/>
          <w:szCs w:val="24"/>
        </w:rPr>
        <w:t xml:space="preserve">today’s </w:t>
      </w:r>
      <w:r w:rsidR="00960939">
        <w:rPr>
          <w:rFonts w:ascii="Times New Roman" w:hAnsi="Times New Roman" w:cs="Times New Roman"/>
          <w:sz w:val="24"/>
          <w:szCs w:val="24"/>
        </w:rPr>
        <w:t xml:space="preserve">business world. </w:t>
      </w:r>
    </w:p>
    <w:p w:rsidR="00376880" w:rsidRDefault="00376880" w:rsidP="00E55CD1">
      <w:pPr>
        <w:spacing w:after="0" w:line="360" w:lineRule="auto"/>
        <w:jc w:val="both"/>
        <w:rPr>
          <w:rFonts w:ascii="Times New Roman" w:hAnsi="Times New Roman" w:cs="Times New Roman"/>
          <w:b/>
          <w:color w:val="230DC3"/>
          <w:sz w:val="24"/>
          <w:szCs w:val="24"/>
        </w:rPr>
      </w:pPr>
    </w:p>
    <w:p w:rsidR="00376880" w:rsidRDefault="00376880" w:rsidP="00E55CD1">
      <w:pPr>
        <w:spacing w:after="0" w:line="360" w:lineRule="auto"/>
        <w:jc w:val="both"/>
        <w:rPr>
          <w:rFonts w:ascii="Times New Roman" w:hAnsi="Times New Roman" w:cs="Times New Roman"/>
          <w:b/>
          <w:color w:val="230DC3"/>
          <w:sz w:val="24"/>
          <w:szCs w:val="24"/>
        </w:rPr>
      </w:pPr>
    </w:p>
    <w:p w:rsidR="00376880" w:rsidRDefault="00376880" w:rsidP="00E55CD1">
      <w:pPr>
        <w:spacing w:after="0" w:line="360" w:lineRule="auto"/>
        <w:jc w:val="both"/>
        <w:rPr>
          <w:rFonts w:ascii="Times New Roman" w:hAnsi="Times New Roman" w:cs="Times New Roman"/>
          <w:b/>
          <w:color w:val="230DC3"/>
          <w:sz w:val="24"/>
          <w:szCs w:val="24"/>
        </w:rPr>
      </w:pPr>
    </w:p>
    <w:p w:rsidR="002B1924" w:rsidRDefault="002B1924" w:rsidP="00E55CD1">
      <w:pPr>
        <w:spacing w:after="0" w:line="360" w:lineRule="auto"/>
        <w:jc w:val="both"/>
        <w:rPr>
          <w:rFonts w:ascii="Times New Roman" w:hAnsi="Times New Roman" w:cs="Times New Roman"/>
          <w:b/>
          <w:color w:val="230DC3"/>
          <w:sz w:val="24"/>
          <w:szCs w:val="24"/>
        </w:rPr>
      </w:pPr>
    </w:p>
    <w:p w:rsidR="002B1924" w:rsidRDefault="002B1924" w:rsidP="00E55CD1">
      <w:pPr>
        <w:spacing w:after="0" w:line="360" w:lineRule="auto"/>
        <w:jc w:val="both"/>
        <w:rPr>
          <w:rFonts w:ascii="Times New Roman" w:hAnsi="Times New Roman" w:cs="Times New Roman"/>
          <w:b/>
          <w:color w:val="230DC3"/>
          <w:sz w:val="24"/>
          <w:szCs w:val="24"/>
        </w:rPr>
      </w:pPr>
    </w:p>
    <w:p w:rsidR="002B1924" w:rsidRDefault="002B1924" w:rsidP="00E55CD1">
      <w:pPr>
        <w:spacing w:after="0" w:line="360" w:lineRule="auto"/>
        <w:jc w:val="both"/>
        <w:rPr>
          <w:rFonts w:ascii="Times New Roman" w:hAnsi="Times New Roman" w:cs="Times New Roman"/>
          <w:b/>
          <w:color w:val="230DC3"/>
          <w:sz w:val="24"/>
          <w:szCs w:val="24"/>
        </w:rPr>
      </w:pPr>
    </w:p>
    <w:p w:rsidR="00376880" w:rsidRDefault="00376880" w:rsidP="00E55CD1">
      <w:pPr>
        <w:spacing w:after="0" w:line="360" w:lineRule="auto"/>
        <w:jc w:val="both"/>
        <w:rPr>
          <w:rFonts w:ascii="Times New Roman" w:hAnsi="Times New Roman" w:cs="Times New Roman"/>
          <w:b/>
          <w:color w:val="230DC3"/>
          <w:sz w:val="24"/>
          <w:szCs w:val="24"/>
        </w:rPr>
      </w:pPr>
    </w:p>
    <w:p w:rsidR="00376880" w:rsidRPr="00376880" w:rsidRDefault="00C95D1A" w:rsidP="0060532E">
      <w:pPr>
        <w:pStyle w:val="Heading1"/>
      </w:pPr>
      <w:bookmarkStart w:id="1564" w:name="_Toc492334935"/>
      <w:bookmarkStart w:id="1565" w:name="_Toc492600414"/>
      <w:r>
        <w:lastRenderedPageBreak/>
        <w:t>5.</w:t>
      </w:r>
      <w:r>
        <w:tab/>
      </w:r>
      <w:r w:rsidR="00376880">
        <w:t>FUTURE WORK</w:t>
      </w:r>
      <w:bookmarkEnd w:id="1564"/>
      <w:bookmarkEnd w:id="1565"/>
    </w:p>
    <w:p w:rsidR="00376880" w:rsidRDefault="00F1533D" w:rsidP="00C204A5">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project can be considered as an initial step</w:t>
      </w:r>
      <w:r w:rsidR="00F45C73">
        <w:rPr>
          <w:rFonts w:ascii="Times New Roman" w:hAnsi="Times New Roman" w:cs="Times New Roman"/>
          <w:color w:val="000000" w:themeColor="text1"/>
          <w:sz w:val="24"/>
          <w:szCs w:val="24"/>
        </w:rPr>
        <w:t xml:space="preserve"> to learn </w:t>
      </w:r>
      <w:r w:rsidR="00616F67">
        <w:rPr>
          <w:rFonts w:ascii="Times New Roman" w:hAnsi="Times New Roman" w:cs="Times New Roman"/>
          <w:color w:val="000000" w:themeColor="text1"/>
          <w:sz w:val="24"/>
          <w:szCs w:val="24"/>
        </w:rPr>
        <w:t xml:space="preserve">about </w:t>
      </w:r>
      <w:r w:rsidR="00E775CD">
        <w:rPr>
          <w:rFonts w:ascii="Times New Roman" w:hAnsi="Times New Roman" w:cs="Times New Roman"/>
          <w:color w:val="000000" w:themeColor="text1"/>
          <w:sz w:val="24"/>
          <w:szCs w:val="24"/>
        </w:rPr>
        <w:t xml:space="preserve">the combination of </w:t>
      </w:r>
      <w:r w:rsidR="00616F67">
        <w:rPr>
          <w:rFonts w:ascii="Times New Roman" w:hAnsi="Times New Roman" w:cs="Times New Roman"/>
          <w:color w:val="000000" w:themeColor="text1"/>
          <w:sz w:val="24"/>
          <w:szCs w:val="24"/>
        </w:rPr>
        <w:t>data</w:t>
      </w:r>
      <w:r w:rsidR="00F45C73">
        <w:rPr>
          <w:rFonts w:ascii="Times New Roman" w:hAnsi="Times New Roman" w:cs="Times New Roman"/>
          <w:color w:val="000000" w:themeColor="text1"/>
          <w:sz w:val="24"/>
          <w:szCs w:val="24"/>
        </w:rPr>
        <w:t xml:space="preserve"> analysis, Ela</w:t>
      </w:r>
      <w:r w:rsidR="00AA1561">
        <w:rPr>
          <w:rFonts w:ascii="Times New Roman" w:hAnsi="Times New Roman" w:cs="Times New Roman"/>
          <w:color w:val="000000" w:themeColor="text1"/>
          <w:sz w:val="24"/>
          <w:szCs w:val="24"/>
        </w:rPr>
        <w:t>sticsearch, Kibana</w:t>
      </w:r>
      <w:r w:rsidR="00E775CD">
        <w:rPr>
          <w:rFonts w:ascii="Times New Roman" w:hAnsi="Times New Roman" w:cs="Times New Roman"/>
          <w:color w:val="000000" w:themeColor="text1"/>
          <w:sz w:val="24"/>
          <w:szCs w:val="24"/>
        </w:rPr>
        <w:t>, Hadoop</w:t>
      </w:r>
      <w:r w:rsidR="00AA1561">
        <w:rPr>
          <w:rFonts w:ascii="Times New Roman" w:hAnsi="Times New Roman" w:cs="Times New Roman"/>
          <w:color w:val="000000" w:themeColor="text1"/>
          <w:sz w:val="24"/>
          <w:szCs w:val="24"/>
        </w:rPr>
        <w:t xml:space="preserve"> and AWS. Here we implemented all these services and built a </w:t>
      </w:r>
      <w:r w:rsidR="00E775CD">
        <w:rPr>
          <w:rFonts w:ascii="Times New Roman" w:hAnsi="Times New Roman" w:cs="Times New Roman"/>
          <w:color w:val="000000" w:themeColor="text1"/>
          <w:sz w:val="24"/>
          <w:szCs w:val="24"/>
        </w:rPr>
        <w:t>data</w:t>
      </w:r>
      <w:r w:rsidR="00AA1561">
        <w:rPr>
          <w:rFonts w:ascii="Times New Roman" w:hAnsi="Times New Roman" w:cs="Times New Roman"/>
          <w:color w:val="000000" w:themeColor="text1"/>
          <w:sz w:val="24"/>
          <w:szCs w:val="24"/>
        </w:rPr>
        <w:t xml:space="preserve"> analytics solution which streams real-time data. This project can be taken to the next level by performing multiple analytics, using various other strong tools and services that are available. Anomaly detection and trend analysis can be performed on the streaming data. We can also enlarge </w:t>
      </w:r>
      <w:r w:rsidR="00E85766">
        <w:rPr>
          <w:rFonts w:ascii="Times New Roman" w:hAnsi="Times New Roman" w:cs="Times New Roman"/>
          <w:color w:val="000000" w:themeColor="text1"/>
          <w:sz w:val="24"/>
          <w:szCs w:val="24"/>
        </w:rPr>
        <w:t>data warehouses by adding full</w:t>
      </w:r>
      <w:r w:rsidR="007E6B79">
        <w:rPr>
          <w:rFonts w:ascii="Times New Roman" w:hAnsi="Times New Roman" w:cs="Times New Roman"/>
          <w:color w:val="000000" w:themeColor="text1"/>
          <w:sz w:val="24"/>
          <w:szCs w:val="24"/>
        </w:rPr>
        <w:t>-text search and data discovery</w:t>
      </w:r>
      <w:r w:rsidR="002E5F87">
        <w:rPr>
          <w:rFonts w:ascii="Times New Roman" w:hAnsi="Times New Roman" w:cs="Times New Roman"/>
          <w:color w:val="000000" w:themeColor="text1"/>
          <w:sz w:val="24"/>
          <w:szCs w:val="24"/>
        </w:rPr>
        <w:t>. More advanced tools like Apache Kafka can be used to implement the Elasticsearch mechanisms and analyze real-time data in a more profound way</w:t>
      </w:r>
      <w:r w:rsidR="00C67A37">
        <w:rPr>
          <w:rFonts w:ascii="Times New Roman" w:hAnsi="Times New Roman" w:cs="Times New Roman"/>
          <w:color w:val="000000" w:themeColor="text1"/>
          <w:sz w:val="24"/>
          <w:szCs w:val="24"/>
        </w:rPr>
        <w:t>.</w:t>
      </w:r>
      <w:r w:rsidR="00C204A5">
        <w:rPr>
          <w:rFonts w:ascii="Times New Roman" w:hAnsi="Times New Roman" w:cs="Times New Roman"/>
          <w:color w:val="000000" w:themeColor="text1"/>
          <w:sz w:val="24"/>
          <w:szCs w:val="24"/>
        </w:rPr>
        <w:t xml:space="preserve"> Elasticsearch can also be ingested to detect cybercrimes from the log actions and take preventive measures to eradicate them. </w:t>
      </w: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E55CD1" w:rsidRDefault="00E55CD1" w:rsidP="00E55CD1">
      <w:pPr>
        <w:spacing w:after="0" w:line="360" w:lineRule="auto"/>
        <w:jc w:val="both"/>
        <w:rPr>
          <w:rFonts w:ascii="Times New Roman" w:hAnsi="Times New Roman" w:cs="Times New Roman"/>
          <w:sz w:val="24"/>
          <w:szCs w:val="24"/>
        </w:rPr>
      </w:pPr>
    </w:p>
    <w:p w:rsidR="00DA4635" w:rsidRDefault="00DA4635" w:rsidP="00DA4635">
      <w:pPr>
        <w:spacing w:after="0" w:line="480" w:lineRule="auto"/>
        <w:rPr>
          <w:rFonts w:ascii="Times New Roman" w:hAnsi="Times New Roman" w:cs="Times New Roman"/>
          <w:sz w:val="24"/>
          <w:szCs w:val="24"/>
        </w:rPr>
      </w:pPr>
    </w:p>
    <w:p w:rsidR="00284A66" w:rsidRDefault="00284A66" w:rsidP="00DA4635">
      <w:pPr>
        <w:spacing w:after="0" w:line="480" w:lineRule="auto"/>
        <w:rPr>
          <w:rFonts w:ascii="Times New Roman" w:hAnsi="Times New Roman" w:cs="Times New Roman"/>
          <w:b/>
          <w:color w:val="230DC3"/>
          <w:sz w:val="28"/>
          <w:szCs w:val="28"/>
        </w:rPr>
      </w:pPr>
    </w:p>
    <w:p w:rsidR="00284A66" w:rsidRDefault="00284A66" w:rsidP="00DA4635">
      <w:pPr>
        <w:spacing w:after="0" w:line="480" w:lineRule="auto"/>
        <w:rPr>
          <w:rFonts w:ascii="Times New Roman" w:hAnsi="Times New Roman" w:cs="Times New Roman"/>
          <w:b/>
          <w:color w:val="230DC3"/>
          <w:sz w:val="28"/>
          <w:szCs w:val="28"/>
        </w:rPr>
      </w:pPr>
    </w:p>
    <w:p w:rsidR="00284A66" w:rsidRDefault="00284A66" w:rsidP="00DA4635">
      <w:pPr>
        <w:spacing w:after="0" w:line="480" w:lineRule="auto"/>
        <w:rPr>
          <w:rFonts w:ascii="Times New Roman" w:hAnsi="Times New Roman" w:cs="Times New Roman"/>
          <w:b/>
          <w:color w:val="230DC3"/>
          <w:sz w:val="28"/>
          <w:szCs w:val="28"/>
        </w:rPr>
      </w:pPr>
    </w:p>
    <w:p w:rsidR="00284A66" w:rsidRDefault="00284A66" w:rsidP="00DA4635">
      <w:pPr>
        <w:spacing w:after="0" w:line="480" w:lineRule="auto"/>
        <w:rPr>
          <w:rFonts w:ascii="Times New Roman" w:hAnsi="Times New Roman" w:cs="Times New Roman"/>
          <w:b/>
          <w:color w:val="230DC3"/>
          <w:sz w:val="28"/>
          <w:szCs w:val="28"/>
        </w:rPr>
      </w:pPr>
    </w:p>
    <w:p w:rsidR="00C51197" w:rsidRDefault="00C51197">
      <w:pPr>
        <w:rPr>
          <w:rFonts w:ascii="Times New Roman" w:hAnsi="Times New Roman"/>
          <w:b/>
          <w:sz w:val="28"/>
        </w:rPr>
      </w:pPr>
      <w:r>
        <w:br w:type="page"/>
      </w:r>
    </w:p>
    <w:p w:rsidR="003E5379" w:rsidRDefault="00E55CD1" w:rsidP="0060532E">
      <w:pPr>
        <w:pStyle w:val="Heading1"/>
      </w:pPr>
      <w:bookmarkStart w:id="1566" w:name="_Toc492600415"/>
      <w:r w:rsidRPr="00E55CD1">
        <w:lastRenderedPageBreak/>
        <w:t>REFERENCES</w:t>
      </w:r>
      <w:bookmarkEnd w:id="1566"/>
    </w:p>
    <w:p w:rsidR="003E5379"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3" w:history="1">
        <w:r w:rsidR="003E5379" w:rsidRPr="00DE122C">
          <w:rPr>
            <w:rStyle w:val="Hyperlink"/>
            <w:rFonts w:ascii="Arial" w:hAnsi="Arial" w:cs="Arial"/>
            <w:color w:val="auto"/>
          </w:rPr>
          <w:t>https://en.wikipedia.org/wiki/Log_analysis</w:t>
        </w:r>
      </w:hyperlink>
      <w:r w:rsidR="003E5379" w:rsidRPr="00DE122C">
        <w:rPr>
          <w:rFonts w:ascii="Arial" w:hAnsi="Arial" w:cs="Arial"/>
        </w:rPr>
        <w:tab/>
      </w:r>
    </w:p>
    <w:p w:rsidR="003E5379"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4" w:history="1">
        <w:r w:rsidR="003E5379" w:rsidRPr="00DE122C">
          <w:rPr>
            <w:rStyle w:val="Hyperlink"/>
            <w:rFonts w:ascii="Arial" w:hAnsi="Arial" w:cs="Arial"/>
            <w:color w:val="auto"/>
          </w:rPr>
          <w:t>http://searchitoperations.techtarget.com/definition/log-management</w:t>
        </w:r>
      </w:hyperlink>
    </w:p>
    <w:p w:rsidR="003E5379"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5" w:history="1">
        <w:r w:rsidR="003E5379" w:rsidRPr="00DE122C">
          <w:rPr>
            <w:rStyle w:val="Hyperlink"/>
            <w:rFonts w:ascii="Arial" w:hAnsi="Arial" w:cs="Arial"/>
            <w:color w:val="auto"/>
          </w:rPr>
          <w:t>https://en.wikipedia.org/wiki/Web_log_analysis_software</w:t>
        </w:r>
      </w:hyperlink>
    </w:p>
    <w:p w:rsidR="003E5379"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6" w:history="1">
        <w:r w:rsidR="003E5379" w:rsidRPr="00DE122C">
          <w:rPr>
            <w:rStyle w:val="Hyperlink"/>
            <w:rFonts w:ascii="Arial" w:hAnsi="Arial" w:cs="Arial"/>
            <w:color w:val="auto"/>
          </w:rPr>
          <w:t>https://en.wikipedia.org/wiki/Elasticsearch</w:t>
        </w:r>
      </w:hyperlink>
    </w:p>
    <w:p w:rsidR="003E5379"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7" w:anchor="snippet" w:history="1">
        <w:r w:rsidR="00892E7F" w:rsidRPr="00DE122C">
          <w:rPr>
            <w:rStyle w:val="Hyperlink"/>
            <w:rFonts w:ascii="Arial" w:hAnsi="Arial" w:cs="Arial"/>
            <w:color w:val="auto"/>
          </w:rPr>
          <w:t>http://0-proquest.safaribooksonline.com.library.nsu.edu/book/databases/hadoop/9781785288999/elasticsearch-for-hadoop/index_html?query=((Elasticsearch+for+Hadoop))#snippet</w:t>
        </w:r>
      </w:hyperlink>
    </w:p>
    <w:p w:rsidR="00892E7F"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8" w:history="1">
        <w:r w:rsidR="00892E7F" w:rsidRPr="00DE122C">
          <w:rPr>
            <w:rStyle w:val="Hyperlink"/>
            <w:rFonts w:ascii="Arial" w:hAnsi="Arial" w:cs="Arial"/>
            <w:color w:val="auto"/>
          </w:rPr>
          <w:t>https://wikitech.wikimedia.org/wiki/Logstash</w:t>
        </w:r>
      </w:hyperlink>
    </w:p>
    <w:p w:rsidR="00892E7F" w:rsidRPr="00DE122C" w:rsidRDefault="00B36064" w:rsidP="00DE122C">
      <w:pPr>
        <w:pStyle w:val="ListParagraph"/>
        <w:numPr>
          <w:ilvl w:val="0"/>
          <w:numId w:val="19"/>
        </w:numPr>
        <w:spacing w:after="60" w:line="360" w:lineRule="auto"/>
        <w:contextualSpacing w:val="0"/>
        <w:jc w:val="both"/>
        <w:rPr>
          <w:rFonts w:ascii="Arial" w:hAnsi="Arial" w:cs="Arial"/>
        </w:rPr>
      </w:pPr>
      <w:hyperlink r:id="rId139" w:history="1">
        <w:r w:rsidR="00964EC3" w:rsidRPr="00DE122C">
          <w:rPr>
            <w:rStyle w:val="Hyperlink"/>
            <w:rFonts w:ascii="Arial" w:hAnsi="Arial" w:cs="Arial"/>
            <w:color w:val="auto"/>
          </w:rPr>
          <w:t>https://aws.amazon.com/</w:t>
        </w:r>
      </w:hyperlink>
    </w:p>
    <w:p w:rsidR="00964EC3" w:rsidRPr="00DE122C" w:rsidRDefault="00B36064" w:rsidP="00DE122C">
      <w:pPr>
        <w:pStyle w:val="ListParagraph"/>
        <w:numPr>
          <w:ilvl w:val="0"/>
          <w:numId w:val="19"/>
        </w:numPr>
        <w:spacing w:after="60" w:line="360" w:lineRule="auto"/>
        <w:contextualSpacing w:val="0"/>
        <w:jc w:val="both"/>
        <w:rPr>
          <w:rFonts w:ascii="Arial" w:hAnsi="Arial" w:cs="Arial"/>
        </w:rPr>
      </w:pPr>
      <w:hyperlink r:id="rId140" w:history="1">
        <w:r w:rsidR="00F3442D" w:rsidRPr="00DE122C">
          <w:rPr>
            <w:rStyle w:val="Hyperlink"/>
            <w:rFonts w:ascii="Arial" w:hAnsi="Arial" w:cs="Arial"/>
            <w:color w:val="auto"/>
          </w:rPr>
          <w:t>https://d0.awsstatic.com/Projects/P4113850/aws-projects_build-log-analytics-solution-on-aws.pdf</w:t>
        </w:r>
      </w:hyperlink>
    </w:p>
    <w:p w:rsidR="00F3442D" w:rsidRPr="00DE122C" w:rsidRDefault="00B36064" w:rsidP="00DE122C">
      <w:pPr>
        <w:pStyle w:val="ListParagraph"/>
        <w:numPr>
          <w:ilvl w:val="0"/>
          <w:numId w:val="19"/>
        </w:numPr>
        <w:spacing w:after="60" w:line="360" w:lineRule="auto"/>
        <w:contextualSpacing w:val="0"/>
        <w:jc w:val="both"/>
        <w:rPr>
          <w:rFonts w:ascii="Arial" w:hAnsi="Arial" w:cs="Arial"/>
        </w:rPr>
      </w:pPr>
      <w:hyperlink r:id="rId141" w:history="1">
        <w:r w:rsidR="00D93B9B" w:rsidRPr="00DE122C">
          <w:rPr>
            <w:rStyle w:val="Hyperlink"/>
            <w:rFonts w:ascii="Arial" w:hAnsi="Arial" w:cs="Arial"/>
            <w:color w:val="auto"/>
          </w:rPr>
          <w:t>http://storm.apache.org/releases/1.1.0/Concepts.html</w:t>
        </w:r>
      </w:hyperlink>
    </w:p>
    <w:p w:rsidR="00D93B9B" w:rsidRPr="00DE122C" w:rsidRDefault="00B36064" w:rsidP="00DE122C">
      <w:pPr>
        <w:pStyle w:val="ListParagraph"/>
        <w:numPr>
          <w:ilvl w:val="0"/>
          <w:numId w:val="19"/>
        </w:numPr>
        <w:spacing w:after="60" w:line="360" w:lineRule="auto"/>
        <w:contextualSpacing w:val="0"/>
        <w:jc w:val="both"/>
        <w:rPr>
          <w:rFonts w:ascii="Arial" w:hAnsi="Arial" w:cs="Arial"/>
        </w:rPr>
      </w:pPr>
      <w:hyperlink r:id="rId142" w:history="1">
        <w:r w:rsidR="00D93B9B" w:rsidRPr="00DE122C">
          <w:rPr>
            <w:rStyle w:val="Hyperlink"/>
            <w:rFonts w:ascii="Arial" w:hAnsi="Arial" w:cs="Arial"/>
            <w:color w:val="auto"/>
          </w:rPr>
          <w:t>https://pig.apache.org/</w:t>
        </w:r>
      </w:hyperlink>
    </w:p>
    <w:p w:rsidR="00363270" w:rsidRPr="00DE122C" w:rsidRDefault="00B36064" w:rsidP="00DE122C">
      <w:pPr>
        <w:pStyle w:val="ListParagraph"/>
        <w:numPr>
          <w:ilvl w:val="0"/>
          <w:numId w:val="19"/>
        </w:numPr>
        <w:spacing w:after="60" w:line="360" w:lineRule="auto"/>
        <w:contextualSpacing w:val="0"/>
        <w:jc w:val="both"/>
        <w:rPr>
          <w:rFonts w:ascii="Arial" w:hAnsi="Arial" w:cs="Arial"/>
        </w:rPr>
      </w:pPr>
      <w:hyperlink r:id="rId143" w:history="1">
        <w:r w:rsidR="00363270" w:rsidRPr="00DE122C">
          <w:rPr>
            <w:rStyle w:val="Hyperlink"/>
            <w:rFonts w:ascii="Arial" w:hAnsi="Arial" w:cs="Arial"/>
            <w:color w:val="auto"/>
          </w:rPr>
          <w:t>https://en.wikipedia.org/wiki/Apache_Hive</w:t>
        </w:r>
      </w:hyperlink>
    </w:p>
    <w:p w:rsidR="00D93B9B" w:rsidRPr="00892E7F" w:rsidRDefault="00D93B9B" w:rsidP="00892E7F">
      <w:pPr>
        <w:spacing w:after="0" w:line="360" w:lineRule="auto"/>
        <w:jc w:val="both"/>
        <w:rPr>
          <w:rFonts w:ascii="Times New Roman" w:hAnsi="Times New Roman" w:cs="Times New Roman"/>
          <w:b/>
          <w:sz w:val="28"/>
          <w:szCs w:val="28"/>
        </w:rPr>
      </w:pPr>
    </w:p>
    <w:sectPr w:rsidR="00D93B9B" w:rsidRPr="00892E7F" w:rsidSect="00F3040E">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6064" w:rsidRDefault="00B36064" w:rsidP="002E12A3">
      <w:pPr>
        <w:spacing w:after="0" w:line="240" w:lineRule="auto"/>
      </w:pPr>
      <w:r>
        <w:separator/>
      </w:r>
    </w:p>
  </w:endnote>
  <w:endnote w:type="continuationSeparator" w:id="0">
    <w:p w:rsidR="00B36064" w:rsidRDefault="00B36064" w:rsidP="002E1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WenQuanYi Zen Hei Sharp">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Liberation Mono">
    <w:altName w:val="Calibri"/>
    <w:charset w:val="00"/>
    <w:family w:val="modern"/>
    <w:pitch w:val="fixed"/>
  </w:font>
  <w:font w:name="Nimbus Mono L">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D7493" w:rsidRDefault="002D7493">
    <w:pPr>
      <w:pStyle w:val="Footer"/>
      <w:jc w:val="center"/>
    </w:pPr>
  </w:p>
  <w:p w:rsidR="002D7493" w:rsidRDefault="002D7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6064" w:rsidRDefault="00B36064" w:rsidP="002E12A3">
      <w:pPr>
        <w:spacing w:after="0" w:line="240" w:lineRule="auto"/>
      </w:pPr>
      <w:r>
        <w:separator/>
      </w:r>
    </w:p>
  </w:footnote>
  <w:footnote w:type="continuationSeparator" w:id="0">
    <w:p w:rsidR="00B36064" w:rsidRDefault="00B36064" w:rsidP="002E12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381658"/>
      <w:docPartObj>
        <w:docPartGallery w:val="Page Numbers (Top of Page)"/>
        <w:docPartUnique/>
      </w:docPartObj>
    </w:sdtPr>
    <w:sdtEndPr>
      <w:rPr>
        <w:noProof/>
      </w:rPr>
    </w:sdtEndPr>
    <w:sdtContent>
      <w:p w:rsidR="002D7493" w:rsidRDefault="002D7493">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2D7493" w:rsidRDefault="002D74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1555430"/>
      <w:docPartObj>
        <w:docPartGallery w:val="Page Numbers (Top of Page)"/>
        <w:docPartUnique/>
      </w:docPartObj>
    </w:sdtPr>
    <w:sdtEndPr>
      <w:rPr>
        <w:noProof/>
      </w:rPr>
    </w:sdtEndPr>
    <w:sdtContent>
      <w:p w:rsidR="002D7493" w:rsidRDefault="002D7493">
        <w:pPr>
          <w:pStyle w:val="Header"/>
          <w:jc w:val="right"/>
        </w:pPr>
        <w:r>
          <w:fldChar w:fldCharType="begin"/>
        </w:r>
        <w:r>
          <w:instrText xml:space="preserve"> PAGE   \* MERGEFORMAT </w:instrText>
        </w:r>
        <w:r>
          <w:fldChar w:fldCharType="separate"/>
        </w:r>
        <w:r w:rsidR="000E1D5E">
          <w:rPr>
            <w:noProof/>
          </w:rPr>
          <w:t>viii</w:t>
        </w:r>
        <w:r>
          <w:rPr>
            <w:noProof/>
          </w:rPr>
          <w:fldChar w:fldCharType="end"/>
        </w:r>
      </w:p>
    </w:sdtContent>
  </w:sdt>
  <w:p w:rsidR="002D7493" w:rsidRDefault="002D74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9339969"/>
      <w:docPartObj>
        <w:docPartGallery w:val="Page Numbers (Top of Page)"/>
        <w:docPartUnique/>
      </w:docPartObj>
    </w:sdtPr>
    <w:sdtEndPr>
      <w:rPr>
        <w:noProof/>
      </w:rPr>
    </w:sdtEndPr>
    <w:sdtContent>
      <w:p w:rsidR="002D7493" w:rsidRDefault="002D7493">
        <w:pPr>
          <w:pStyle w:val="Header"/>
          <w:jc w:val="right"/>
        </w:pPr>
        <w:r>
          <w:fldChar w:fldCharType="begin"/>
        </w:r>
        <w:r>
          <w:instrText xml:space="preserve"> PAGE   \* MERGEFORMAT </w:instrText>
        </w:r>
        <w:r>
          <w:fldChar w:fldCharType="separate"/>
        </w:r>
        <w:r w:rsidR="000E1D5E">
          <w:rPr>
            <w:noProof/>
          </w:rPr>
          <w:t>22</w:t>
        </w:r>
        <w:r>
          <w:rPr>
            <w:noProof/>
          </w:rPr>
          <w:fldChar w:fldCharType="end"/>
        </w:r>
      </w:p>
    </w:sdtContent>
  </w:sdt>
  <w:p w:rsidR="002D7493" w:rsidRDefault="002D74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6561A"/>
    <w:multiLevelType w:val="hybridMultilevel"/>
    <w:tmpl w:val="2AFA4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C22F4"/>
    <w:multiLevelType w:val="hybridMultilevel"/>
    <w:tmpl w:val="BC7442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62710F"/>
    <w:multiLevelType w:val="hybridMultilevel"/>
    <w:tmpl w:val="411C3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146A95"/>
    <w:multiLevelType w:val="multilevel"/>
    <w:tmpl w:val="E7E249AA"/>
    <w:lvl w:ilvl="0">
      <w:start w:val="1"/>
      <w:numFmt w:val="decimal"/>
      <w:lvlText w:val="%1."/>
      <w:lvlJc w:val="left"/>
      <w:pPr>
        <w:ind w:left="432" w:hanging="432"/>
      </w:pPr>
      <w:rPr>
        <w:rFonts w:hint="default"/>
        <w:b/>
        <w:color w:val="auto"/>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324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87B4E72"/>
    <w:multiLevelType w:val="hybridMultilevel"/>
    <w:tmpl w:val="CB727BCA"/>
    <w:lvl w:ilvl="0" w:tplc="E35A90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E52E9A"/>
    <w:multiLevelType w:val="hybridMultilevel"/>
    <w:tmpl w:val="573C2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5DD58F8"/>
    <w:multiLevelType w:val="hybridMultilevel"/>
    <w:tmpl w:val="B2F4DC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D52A6A"/>
    <w:multiLevelType w:val="hybridMultilevel"/>
    <w:tmpl w:val="B8B23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87DCC"/>
    <w:multiLevelType w:val="hybridMultilevel"/>
    <w:tmpl w:val="910E598E"/>
    <w:lvl w:ilvl="0" w:tplc="E35A90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5F36C8"/>
    <w:multiLevelType w:val="hybridMultilevel"/>
    <w:tmpl w:val="A13E6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D1723"/>
    <w:multiLevelType w:val="hybridMultilevel"/>
    <w:tmpl w:val="5314A572"/>
    <w:lvl w:ilvl="0" w:tplc="E35A90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9D122D"/>
    <w:multiLevelType w:val="hybridMultilevel"/>
    <w:tmpl w:val="117E8940"/>
    <w:lvl w:ilvl="0" w:tplc="E2BA7DD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C837BB"/>
    <w:multiLevelType w:val="hybridMultilevel"/>
    <w:tmpl w:val="9D542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A158D2"/>
    <w:multiLevelType w:val="hybridMultilevel"/>
    <w:tmpl w:val="F6BEA126"/>
    <w:lvl w:ilvl="0" w:tplc="98DCC6C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D23D28"/>
    <w:multiLevelType w:val="hybridMultilevel"/>
    <w:tmpl w:val="523AD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4C75C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1705CB7"/>
    <w:multiLevelType w:val="hybridMultilevel"/>
    <w:tmpl w:val="4B86C5BA"/>
    <w:lvl w:ilvl="0" w:tplc="E35A90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A233C"/>
    <w:multiLevelType w:val="hybridMultilevel"/>
    <w:tmpl w:val="96F6C3A0"/>
    <w:lvl w:ilvl="0" w:tplc="6FEC3C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DE6459"/>
    <w:multiLevelType w:val="hybridMultilevel"/>
    <w:tmpl w:val="C91606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42145D"/>
    <w:multiLevelType w:val="hybridMultilevel"/>
    <w:tmpl w:val="B0EE0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954B5C"/>
    <w:multiLevelType w:val="hybridMultilevel"/>
    <w:tmpl w:val="AEB6E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25172A"/>
    <w:multiLevelType w:val="hybridMultilevel"/>
    <w:tmpl w:val="78D281A4"/>
    <w:lvl w:ilvl="0" w:tplc="17103150">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8B2475"/>
    <w:multiLevelType w:val="hybridMultilevel"/>
    <w:tmpl w:val="35A097F0"/>
    <w:lvl w:ilvl="0" w:tplc="6E70388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5"/>
  </w:num>
  <w:num w:numId="4">
    <w:abstractNumId w:val="7"/>
  </w:num>
  <w:num w:numId="5">
    <w:abstractNumId w:val="19"/>
  </w:num>
  <w:num w:numId="6">
    <w:abstractNumId w:val="0"/>
  </w:num>
  <w:num w:numId="7">
    <w:abstractNumId w:val="14"/>
  </w:num>
  <w:num w:numId="8">
    <w:abstractNumId w:val="1"/>
  </w:num>
  <w:num w:numId="9">
    <w:abstractNumId w:val="5"/>
  </w:num>
  <w:num w:numId="10">
    <w:abstractNumId w:val="10"/>
  </w:num>
  <w:num w:numId="11">
    <w:abstractNumId w:val="4"/>
  </w:num>
  <w:num w:numId="12">
    <w:abstractNumId w:val="8"/>
  </w:num>
  <w:num w:numId="13">
    <w:abstractNumId w:val="16"/>
  </w:num>
  <w:num w:numId="14">
    <w:abstractNumId w:val="11"/>
  </w:num>
  <w:num w:numId="15">
    <w:abstractNumId w:val="20"/>
  </w:num>
  <w:num w:numId="16">
    <w:abstractNumId w:val="21"/>
  </w:num>
  <w:num w:numId="17">
    <w:abstractNumId w:val="9"/>
  </w:num>
  <w:num w:numId="18">
    <w:abstractNumId w:val="6"/>
  </w:num>
  <w:num w:numId="19">
    <w:abstractNumId w:val="18"/>
  </w:num>
  <w:num w:numId="20">
    <w:abstractNumId w:val="22"/>
  </w:num>
  <w:num w:numId="21">
    <w:abstractNumId w:val="17"/>
  </w:num>
  <w:num w:numId="22">
    <w:abstractNumId w:val="17"/>
    <w:lvlOverride w:ilvl="0">
      <w:startOverride w:val="1"/>
    </w:lvlOverride>
  </w:num>
  <w:num w:numId="23">
    <w:abstractNumId w:val="13"/>
  </w:num>
  <w:num w:numId="2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khita Sanapa Prabhakar">
    <w15:presenceInfo w15:providerId="Windows Live" w15:userId="83b5ec772c3907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EF"/>
    <w:rsid w:val="00000FBC"/>
    <w:rsid w:val="000019E9"/>
    <w:rsid w:val="0000475F"/>
    <w:rsid w:val="000053AE"/>
    <w:rsid w:val="00014941"/>
    <w:rsid w:val="00016BFC"/>
    <w:rsid w:val="00017CB3"/>
    <w:rsid w:val="000201AD"/>
    <w:rsid w:val="00022956"/>
    <w:rsid w:val="000230F3"/>
    <w:rsid w:val="00023D05"/>
    <w:rsid w:val="00027BEF"/>
    <w:rsid w:val="000319D6"/>
    <w:rsid w:val="00036831"/>
    <w:rsid w:val="000414BE"/>
    <w:rsid w:val="00042C19"/>
    <w:rsid w:val="00045A62"/>
    <w:rsid w:val="00050234"/>
    <w:rsid w:val="00056273"/>
    <w:rsid w:val="00061D4E"/>
    <w:rsid w:val="000672FE"/>
    <w:rsid w:val="00072F9C"/>
    <w:rsid w:val="00074BED"/>
    <w:rsid w:val="00075084"/>
    <w:rsid w:val="00075340"/>
    <w:rsid w:val="000829A2"/>
    <w:rsid w:val="000839A0"/>
    <w:rsid w:val="00092254"/>
    <w:rsid w:val="000941E8"/>
    <w:rsid w:val="000969B7"/>
    <w:rsid w:val="000972D8"/>
    <w:rsid w:val="00097784"/>
    <w:rsid w:val="000A1617"/>
    <w:rsid w:val="000A4B25"/>
    <w:rsid w:val="000A7CDF"/>
    <w:rsid w:val="000B0AF9"/>
    <w:rsid w:val="000B14F9"/>
    <w:rsid w:val="000B463A"/>
    <w:rsid w:val="000B5336"/>
    <w:rsid w:val="000C1E04"/>
    <w:rsid w:val="000C53B4"/>
    <w:rsid w:val="000C6419"/>
    <w:rsid w:val="000C64BB"/>
    <w:rsid w:val="000C6E58"/>
    <w:rsid w:val="000D10EA"/>
    <w:rsid w:val="000D4F6A"/>
    <w:rsid w:val="000E073E"/>
    <w:rsid w:val="000E1D5E"/>
    <w:rsid w:val="000E2865"/>
    <w:rsid w:val="000E5FCB"/>
    <w:rsid w:val="000E6133"/>
    <w:rsid w:val="000F2119"/>
    <w:rsid w:val="000F6787"/>
    <w:rsid w:val="00101B31"/>
    <w:rsid w:val="00103905"/>
    <w:rsid w:val="001059BA"/>
    <w:rsid w:val="00106EBF"/>
    <w:rsid w:val="00107DA4"/>
    <w:rsid w:val="0011007F"/>
    <w:rsid w:val="00110E25"/>
    <w:rsid w:val="00112219"/>
    <w:rsid w:val="00115440"/>
    <w:rsid w:val="00117422"/>
    <w:rsid w:val="001215AA"/>
    <w:rsid w:val="001226AC"/>
    <w:rsid w:val="001308D2"/>
    <w:rsid w:val="00131E28"/>
    <w:rsid w:val="00132392"/>
    <w:rsid w:val="0013588F"/>
    <w:rsid w:val="00136542"/>
    <w:rsid w:val="001368EA"/>
    <w:rsid w:val="001400C1"/>
    <w:rsid w:val="00140D14"/>
    <w:rsid w:val="00140DEF"/>
    <w:rsid w:val="0014128F"/>
    <w:rsid w:val="0014129A"/>
    <w:rsid w:val="001416DB"/>
    <w:rsid w:val="00142D4D"/>
    <w:rsid w:val="00151EA9"/>
    <w:rsid w:val="001521FF"/>
    <w:rsid w:val="00152B32"/>
    <w:rsid w:val="00154B40"/>
    <w:rsid w:val="001551C8"/>
    <w:rsid w:val="00157076"/>
    <w:rsid w:val="0015739F"/>
    <w:rsid w:val="0016398E"/>
    <w:rsid w:val="001642DD"/>
    <w:rsid w:val="0016479F"/>
    <w:rsid w:val="00164FBA"/>
    <w:rsid w:val="0016569D"/>
    <w:rsid w:val="00166182"/>
    <w:rsid w:val="00167307"/>
    <w:rsid w:val="00167853"/>
    <w:rsid w:val="001702D2"/>
    <w:rsid w:val="00172D8A"/>
    <w:rsid w:val="00187666"/>
    <w:rsid w:val="001945A2"/>
    <w:rsid w:val="001A1FC8"/>
    <w:rsid w:val="001A576C"/>
    <w:rsid w:val="001A67D9"/>
    <w:rsid w:val="001A6D55"/>
    <w:rsid w:val="001B232E"/>
    <w:rsid w:val="001B4BC9"/>
    <w:rsid w:val="001B61B9"/>
    <w:rsid w:val="001C24B7"/>
    <w:rsid w:val="001C2DA0"/>
    <w:rsid w:val="001C3BE0"/>
    <w:rsid w:val="001C4CA3"/>
    <w:rsid w:val="001D5DD2"/>
    <w:rsid w:val="001E3826"/>
    <w:rsid w:val="001E4284"/>
    <w:rsid w:val="001F0AB2"/>
    <w:rsid w:val="001F3C97"/>
    <w:rsid w:val="001F4787"/>
    <w:rsid w:val="001F4EAD"/>
    <w:rsid w:val="001F5309"/>
    <w:rsid w:val="001F5C6F"/>
    <w:rsid w:val="00201FAC"/>
    <w:rsid w:val="00203D92"/>
    <w:rsid w:val="00204297"/>
    <w:rsid w:val="00211061"/>
    <w:rsid w:val="002206BC"/>
    <w:rsid w:val="002238FD"/>
    <w:rsid w:val="002249FE"/>
    <w:rsid w:val="002261E3"/>
    <w:rsid w:val="00232DBC"/>
    <w:rsid w:val="00234D44"/>
    <w:rsid w:val="00237DE8"/>
    <w:rsid w:val="00242054"/>
    <w:rsid w:val="002438CC"/>
    <w:rsid w:val="00245FC9"/>
    <w:rsid w:val="00247A93"/>
    <w:rsid w:val="00253BDE"/>
    <w:rsid w:val="00256A7E"/>
    <w:rsid w:val="00256C7E"/>
    <w:rsid w:val="002630FB"/>
    <w:rsid w:val="00263818"/>
    <w:rsid w:val="002678F1"/>
    <w:rsid w:val="00283415"/>
    <w:rsid w:val="00284958"/>
    <w:rsid w:val="00284A66"/>
    <w:rsid w:val="00295964"/>
    <w:rsid w:val="002972A1"/>
    <w:rsid w:val="002A1CE1"/>
    <w:rsid w:val="002A5BD4"/>
    <w:rsid w:val="002A6D5F"/>
    <w:rsid w:val="002B00FC"/>
    <w:rsid w:val="002B1924"/>
    <w:rsid w:val="002B4229"/>
    <w:rsid w:val="002B422D"/>
    <w:rsid w:val="002B4FD7"/>
    <w:rsid w:val="002B6D15"/>
    <w:rsid w:val="002B7D4E"/>
    <w:rsid w:val="002C4D5D"/>
    <w:rsid w:val="002C4E21"/>
    <w:rsid w:val="002C4E98"/>
    <w:rsid w:val="002C7072"/>
    <w:rsid w:val="002C7484"/>
    <w:rsid w:val="002D1793"/>
    <w:rsid w:val="002D1C78"/>
    <w:rsid w:val="002D5F4B"/>
    <w:rsid w:val="002D7493"/>
    <w:rsid w:val="002E12A3"/>
    <w:rsid w:val="002E42B2"/>
    <w:rsid w:val="002E5F87"/>
    <w:rsid w:val="002E749C"/>
    <w:rsid w:val="002F0750"/>
    <w:rsid w:val="002F104A"/>
    <w:rsid w:val="0030274C"/>
    <w:rsid w:val="00305794"/>
    <w:rsid w:val="00310570"/>
    <w:rsid w:val="00311CF5"/>
    <w:rsid w:val="00313404"/>
    <w:rsid w:val="00324BF3"/>
    <w:rsid w:val="00326AFF"/>
    <w:rsid w:val="00326BC6"/>
    <w:rsid w:val="00330665"/>
    <w:rsid w:val="00334E3A"/>
    <w:rsid w:val="00337C87"/>
    <w:rsid w:val="00343C4F"/>
    <w:rsid w:val="0034414D"/>
    <w:rsid w:val="00346DE2"/>
    <w:rsid w:val="00351491"/>
    <w:rsid w:val="00353123"/>
    <w:rsid w:val="003550A4"/>
    <w:rsid w:val="003557AC"/>
    <w:rsid w:val="0036028D"/>
    <w:rsid w:val="00363270"/>
    <w:rsid w:val="003711A8"/>
    <w:rsid w:val="00371297"/>
    <w:rsid w:val="00373EA5"/>
    <w:rsid w:val="00376880"/>
    <w:rsid w:val="00376BF9"/>
    <w:rsid w:val="003773FF"/>
    <w:rsid w:val="0038184D"/>
    <w:rsid w:val="0038568A"/>
    <w:rsid w:val="00391631"/>
    <w:rsid w:val="00391CCE"/>
    <w:rsid w:val="0039720F"/>
    <w:rsid w:val="003A17CB"/>
    <w:rsid w:val="003A554A"/>
    <w:rsid w:val="003A6415"/>
    <w:rsid w:val="003B0361"/>
    <w:rsid w:val="003B5C61"/>
    <w:rsid w:val="003C22DE"/>
    <w:rsid w:val="003C2C4E"/>
    <w:rsid w:val="003D0D7B"/>
    <w:rsid w:val="003D2786"/>
    <w:rsid w:val="003D3BE8"/>
    <w:rsid w:val="003D50D7"/>
    <w:rsid w:val="003D709C"/>
    <w:rsid w:val="003E1868"/>
    <w:rsid w:val="003E3603"/>
    <w:rsid w:val="003E3E2A"/>
    <w:rsid w:val="003E5379"/>
    <w:rsid w:val="003E5988"/>
    <w:rsid w:val="003E6B83"/>
    <w:rsid w:val="003F265F"/>
    <w:rsid w:val="003F34C8"/>
    <w:rsid w:val="003F69C0"/>
    <w:rsid w:val="004004DA"/>
    <w:rsid w:val="0041007D"/>
    <w:rsid w:val="00415E25"/>
    <w:rsid w:val="00421BE0"/>
    <w:rsid w:val="004330C7"/>
    <w:rsid w:val="00433A53"/>
    <w:rsid w:val="00433FD9"/>
    <w:rsid w:val="00434135"/>
    <w:rsid w:val="0044352E"/>
    <w:rsid w:val="00443A09"/>
    <w:rsid w:val="00443AE0"/>
    <w:rsid w:val="0044539E"/>
    <w:rsid w:val="004469E6"/>
    <w:rsid w:val="00446EBA"/>
    <w:rsid w:val="00447A82"/>
    <w:rsid w:val="00452E78"/>
    <w:rsid w:val="00455DF0"/>
    <w:rsid w:val="004577B2"/>
    <w:rsid w:val="00462FB4"/>
    <w:rsid w:val="00463FAD"/>
    <w:rsid w:val="00466043"/>
    <w:rsid w:val="00470FAE"/>
    <w:rsid w:val="00471FBA"/>
    <w:rsid w:val="004726CE"/>
    <w:rsid w:val="00472DE5"/>
    <w:rsid w:val="00474480"/>
    <w:rsid w:val="004750D2"/>
    <w:rsid w:val="00475CAE"/>
    <w:rsid w:val="00476620"/>
    <w:rsid w:val="004813A1"/>
    <w:rsid w:val="0048534F"/>
    <w:rsid w:val="00486C4A"/>
    <w:rsid w:val="004A0E99"/>
    <w:rsid w:val="004A4A03"/>
    <w:rsid w:val="004A4E93"/>
    <w:rsid w:val="004A705E"/>
    <w:rsid w:val="004B00A0"/>
    <w:rsid w:val="004B06E7"/>
    <w:rsid w:val="004B2FEA"/>
    <w:rsid w:val="004B3A06"/>
    <w:rsid w:val="004B5389"/>
    <w:rsid w:val="004B6B75"/>
    <w:rsid w:val="004C022B"/>
    <w:rsid w:val="004C0877"/>
    <w:rsid w:val="004C13B1"/>
    <w:rsid w:val="004C392B"/>
    <w:rsid w:val="004C592C"/>
    <w:rsid w:val="004D3C65"/>
    <w:rsid w:val="004D5BE1"/>
    <w:rsid w:val="004E256F"/>
    <w:rsid w:val="004E7440"/>
    <w:rsid w:val="004F0BDC"/>
    <w:rsid w:val="004F0C09"/>
    <w:rsid w:val="004F0FDF"/>
    <w:rsid w:val="004F17A8"/>
    <w:rsid w:val="004F578B"/>
    <w:rsid w:val="004F651B"/>
    <w:rsid w:val="004F7C48"/>
    <w:rsid w:val="00500EBC"/>
    <w:rsid w:val="005025E6"/>
    <w:rsid w:val="00505AF1"/>
    <w:rsid w:val="00512573"/>
    <w:rsid w:val="00515FD5"/>
    <w:rsid w:val="005237E1"/>
    <w:rsid w:val="00523EB7"/>
    <w:rsid w:val="00525FD5"/>
    <w:rsid w:val="005319B2"/>
    <w:rsid w:val="005323CE"/>
    <w:rsid w:val="0053358B"/>
    <w:rsid w:val="005356DF"/>
    <w:rsid w:val="00536E9B"/>
    <w:rsid w:val="005448B7"/>
    <w:rsid w:val="0054773B"/>
    <w:rsid w:val="005603E4"/>
    <w:rsid w:val="00561041"/>
    <w:rsid w:val="00562D9E"/>
    <w:rsid w:val="00563AB3"/>
    <w:rsid w:val="005641DE"/>
    <w:rsid w:val="00565778"/>
    <w:rsid w:val="0057363C"/>
    <w:rsid w:val="005737C7"/>
    <w:rsid w:val="005737F9"/>
    <w:rsid w:val="005810DE"/>
    <w:rsid w:val="00581EE6"/>
    <w:rsid w:val="00582117"/>
    <w:rsid w:val="0058767B"/>
    <w:rsid w:val="005A2690"/>
    <w:rsid w:val="005A2D8D"/>
    <w:rsid w:val="005B0115"/>
    <w:rsid w:val="005B2849"/>
    <w:rsid w:val="005B2B34"/>
    <w:rsid w:val="005B2CE6"/>
    <w:rsid w:val="005B381D"/>
    <w:rsid w:val="005B4D52"/>
    <w:rsid w:val="005B5CA3"/>
    <w:rsid w:val="005B777A"/>
    <w:rsid w:val="005C0267"/>
    <w:rsid w:val="005C0EB5"/>
    <w:rsid w:val="005C1EC7"/>
    <w:rsid w:val="005C3C60"/>
    <w:rsid w:val="005D3494"/>
    <w:rsid w:val="005D4510"/>
    <w:rsid w:val="005E1DB5"/>
    <w:rsid w:val="005E3CE4"/>
    <w:rsid w:val="005E6243"/>
    <w:rsid w:val="005F09E6"/>
    <w:rsid w:val="005F2C32"/>
    <w:rsid w:val="005F7668"/>
    <w:rsid w:val="005F7874"/>
    <w:rsid w:val="00600A43"/>
    <w:rsid w:val="006030C4"/>
    <w:rsid w:val="00604628"/>
    <w:rsid w:val="00604679"/>
    <w:rsid w:val="0060532E"/>
    <w:rsid w:val="0061010D"/>
    <w:rsid w:val="006108B0"/>
    <w:rsid w:val="00612910"/>
    <w:rsid w:val="006130AD"/>
    <w:rsid w:val="00613128"/>
    <w:rsid w:val="006147FD"/>
    <w:rsid w:val="0061695E"/>
    <w:rsid w:val="00616F67"/>
    <w:rsid w:val="00621F3B"/>
    <w:rsid w:val="00622313"/>
    <w:rsid w:val="0062387C"/>
    <w:rsid w:val="00626D07"/>
    <w:rsid w:val="006270DD"/>
    <w:rsid w:val="0063028B"/>
    <w:rsid w:val="006367A1"/>
    <w:rsid w:val="00636B38"/>
    <w:rsid w:val="006448F3"/>
    <w:rsid w:val="00644D7C"/>
    <w:rsid w:val="006458B6"/>
    <w:rsid w:val="00650F3A"/>
    <w:rsid w:val="00651EE2"/>
    <w:rsid w:val="0065224D"/>
    <w:rsid w:val="00660A1B"/>
    <w:rsid w:val="00661E64"/>
    <w:rsid w:val="00662616"/>
    <w:rsid w:val="00665ED9"/>
    <w:rsid w:val="00666D13"/>
    <w:rsid w:val="00670420"/>
    <w:rsid w:val="00670F51"/>
    <w:rsid w:val="006736AA"/>
    <w:rsid w:val="00673FA7"/>
    <w:rsid w:val="0067456E"/>
    <w:rsid w:val="0067484E"/>
    <w:rsid w:val="00677014"/>
    <w:rsid w:val="006771C6"/>
    <w:rsid w:val="0068482B"/>
    <w:rsid w:val="00687813"/>
    <w:rsid w:val="00690DEB"/>
    <w:rsid w:val="0069184D"/>
    <w:rsid w:val="00696838"/>
    <w:rsid w:val="006A17CA"/>
    <w:rsid w:val="006A2440"/>
    <w:rsid w:val="006A598B"/>
    <w:rsid w:val="006A5B06"/>
    <w:rsid w:val="006B0121"/>
    <w:rsid w:val="006B2750"/>
    <w:rsid w:val="006B278A"/>
    <w:rsid w:val="006B30A3"/>
    <w:rsid w:val="006C0B07"/>
    <w:rsid w:val="006D41BE"/>
    <w:rsid w:val="006D42A2"/>
    <w:rsid w:val="006D7CFD"/>
    <w:rsid w:val="006E1372"/>
    <w:rsid w:val="006E1DF0"/>
    <w:rsid w:val="006F1674"/>
    <w:rsid w:val="006F44BE"/>
    <w:rsid w:val="006F6A49"/>
    <w:rsid w:val="006F75B6"/>
    <w:rsid w:val="006F7ED0"/>
    <w:rsid w:val="0070441F"/>
    <w:rsid w:val="00706A6F"/>
    <w:rsid w:val="007108AD"/>
    <w:rsid w:val="007131AA"/>
    <w:rsid w:val="00723E47"/>
    <w:rsid w:val="00730187"/>
    <w:rsid w:val="00731F32"/>
    <w:rsid w:val="00732FBA"/>
    <w:rsid w:val="0073390F"/>
    <w:rsid w:val="00734E69"/>
    <w:rsid w:val="00736AFA"/>
    <w:rsid w:val="007375BF"/>
    <w:rsid w:val="00740C06"/>
    <w:rsid w:val="00743C0A"/>
    <w:rsid w:val="00744CB5"/>
    <w:rsid w:val="00746F91"/>
    <w:rsid w:val="007513FE"/>
    <w:rsid w:val="0075574B"/>
    <w:rsid w:val="00755C25"/>
    <w:rsid w:val="007606E0"/>
    <w:rsid w:val="0076108E"/>
    <w:rsid w:val="00764156"/>
    <w:rsid w:val="007664A0"/>
    <w:rsid w:val="0077069D"/>
    <w:rsid w:val="007706FD"/>
    <w:rsid w:val="0077253E"/>
    <w:rsid w:val="007728FA"/>
    <w:rsid w:val="007747D2"/>
    <w:rsid w:val="00784513"/>
    <w:rsid w:val="007914A5"/>
    <w:rsid w:val="00791F6F"/>
    <w:rsid w:val="00794D75"/>
    <w:rsid w:val="00794E9F"/>
    <w:rsid w:val="007950E5"/>
    <w:rsid w:val="007A00B8"/>
    <w:rsid w:val="007A013F"/>
    <w:rsid w:val="007A6B9E"/>
    <w:rsid w:val="007B3358"/>
    <w:rsid w:val="007B40FC"/>
    <w:rsid w:val="007B5B6A"/>
    <w:rsid w:val="007C393D"/>
    <w:rsid w:val="007D596B"/>
    <w:rsid w:val="007D5DBF"/>
    <w:rsid w:val="007E1416"/>
    <w:rsid w:val="007E14CF"/>
    <w:rsid w:val="007E4021"/>
    <w:rsid w:val="007E4353"/>
    <w:rsid w:val="007E5570"/>
    <w:rsid w:val="007E6B79"/>
    <w:rsid w:val="007F0FA5"/>
    <w:rsid w:val="007F7E34"/>
    <w:rsid w:val="00803B74"/>
    <w:rsid w:val="00804CC6"/>
    <w:rsid w:val="008200E4"/>
    <w:rsid w:val="008306B9"/>
    <w:rsid w:val="00830E95"/>
    <w:rsid w:val="00834728"/>
    <w:rsid w:val="0083574D"/>
    <w:rsid w:val="00837039"/>
    <w:rsid w:val="00837193"/>
    <w:rsid w:val="00837C59"/>
    <w:rsid w:val="00837F77"/>
    <w:rsid w:val="00840107"/>
    <w:rsid w:val="008402AE"/>
    <w:rsid w:val="008439E2"/>
    <w:rsid w:val="00844F92"/>
    <w:rsid w:val="00847070"/>
    <w:rsid w:val="00850DEF"/>
    <w:rsid w:val="00854DBE"/>
    <w:rsid w:val="00855B96"/>
    <w:rsid w:val="00856E9F"/>
    <w:rsid w:val="00861E44"/>
    <w:rsid w:val="00863E1C"/>
    <w:rsid w:val="00864827"/>
    <w:rsid w:val="00866F1C"/>
    <w:rsid w:val="00872B5F"/>
    <w:rsid w:val="008730AC"/>
    <w:rsid w:val="00873C8E"/>
    <w:rsid w:val="0087556E"/>
    <w:rsid w:val="00876FBC"/>
    <w:rsid w:val="00892E7F"/>
    <w:rsid w:val="008A0D70"/>
    <w:rsid w:val="008A5B24"/>
    <w:rsid w:val="008A7EA7"/>
    <w:rsid w:val="008B332A"/>
    <w:rsid w:val="008D2820"/>
    <w:rsid w:val="008D3B9C"/>
    <w:rsid w:val="008D53AA"/>
    <w:rsid w:val="008D54A2"/>
    <w:rsid w:val="008E0959"/>
    <w:rsid w:val="008E20BC"/>
    <w:rsid w:val="008E38E6"/>
    <w:rsid w:val="008F49F9"/>
    <w:rsid w:val="008F706E"/>
    <w:rsid w:val="00904F8F"/>
    <w:rsid w:val="00913982"/>
    <w:rsid w:val="009147F1"/>
    <w:rsid w:val="00924FE7"/>
    <w:rsid w:val="00925F44"/>
    <w:rsid w:val="00927389"/>
    <w:rsid w:val="0092787B"/>
    <w:rsid w:val="00933C51"/>
    <w:rsid w:val="00934934"/>
    <w:rsid w:val="009430A1"/>
    <w:rsid w:val="00947260"/>
    <w:rsid w:val="00947DEC"/>
    <w:rsid w:val="0095007B"/>
    <w:rsid w:val="00951BE2"/>
    <w:rsid w:val="00953BC3"/>
    <w:rsid w:val="0095502D"/>
    <w:rsid w:val="00955367"/>
    <w:rsid w:val="00960939"/>
    <w:rsid w:val="00961088"/>
    <w:rsid w:val="009619DD"/>
    <w:rsid w:val="00964EC3"/>
    <w:rsid w:val="00966C74"/>
    <w:rsid w:val="00973A5A"/>
    <w:rsid w:val="00974632"/>
    <w:rsid w:val="00975930"/>
    <w:rsid w:val="0098073D"/>
    <w:rsid w:val="009873FC"/>
    <w:rsid w:val="0098763F"/>
    <w:rsid w:val="009900BE"/>
    <w:rsid w:val="00991DFC"/>
    <w:rsid w:val="00992C01"/>
    <w:rsid w:val="00995E74"/>
    <w:rsid w:val="009A114A"/>
    <w:rsid w:val="009A1C3A"/>
    <w:rsid w:val="009A220D"/>
    <w:rsid w:val="009A2F68"/>
    <w:rsid w:val="009A3C81"/>
    <w:rsid w:val="009A3D20"/>
    <w:rsid w:val="009B0A14"/>
    <w:rsid w:val="009B0D99"/>
    <w:rsid w:val="009B78D1"/>
    <w:rsid w:val="009C30F9"/>
    <w:rsid w:val="009C30FD"/>
    <w:rsid w:val="009D41E8"/>
    <w:rsid w:val="009D435D"/>
    <w:rsid w:val="009D4B1A"/>
    <w:rsid w:val="009D5252"/>
    <w:rsid w:val="009E3E84"/>
    <w:rsid w:val="009E62AA"/>
    <w:rsid w:val="009F28E4"/>
    <w:rsid w:val="009F33F8"/>
    <w:rsid w:val="009F4E25"/>
    <w:rsid w:val="009F5A2A"/>
    <w:rsid w:val="00A03971"/>
    <w:rsid w:val="00A03DE3"/>
    <w:rsid w:val="00A05465"/>
    <w:rsid w:val="00A07377"/>
    <w:rsid w:val="00A11088"/>
    <w:rsid w:val="00A12C10"/>
    <w:rsid w:val="00A16BD7"/>
    <w:rsid w:val="00A24342"/>
    <w:rsid w:val="00A24DB5"/>
    <w:rsid w:val="00A26D03"/>
    <w:rsid w:val="00A30C8C"/>
    <w:rsid w:val="00A312E1"/>
    <w:rsid w:val="00A31401"/>
    <w:rsid w:val="00A31479"/>
    <w:rsid w:val="00A3232C"/>
    <w:rsid w:val="00A41CFE"/>
    <w:rsid w:val="00A42D34"/>
    <w:rsid w:val="00A4738B"/>
    <w:rsid w:val="00A505F3"/>
    <w:rsid w:val="00A53026"/>
    <w:rsid w:val="00A54532"/>
    <w:rsid w:val="00A5484A"/>
    <w:rsid w:val="00A62392"/>
    <w:rsid w:val="00A67B40"/>
    <w:rsid w:val="00A77B56"/>
    <w:rsid w:val="00A81310"/>
    <w:rsid w:val="00A84353"/>
    <w:rsid w:val="00A8504C"/>
    <w:rsid w:val="00A861A4"/>
    <w:rsid w:val="00A96A84"/>
    <w:rsid w:val="00AA1561"/>
    <w:rsid w:val="00AA35E1"/>
    <w:rsid w:val="00AA4972"/>
    <w:rsid w:val="00AA6299"/>
    <w:rsid w:val="00AB31E5"/>
    <w:rsid w:val="00AB380A"/>
    <w:rsid w:val="00AC04F0"/>
    <w:rsid w:val="00AC0F5C"/>
    <w:rsid w:val="00AD287A"/>
    <w:rsid w:val="00AD2F64"/>
    <w:rsid w:val="00AD31A8"/>
    <w:rsid w:val="00AD4F12"/>
    <w:rsid w:val="00AD6535"/>
    <w:rsid w:val="00AD7AB7"/>
    <w:rsid w:val="00AE0962"/>
    <w:rsid w:val="00AE497D"/>
    <w:rsid w:val="00AE4E31"/>
    <w:rsid w:val="00AE5C7F"/>
    <w:rsid w:val="00AE6612"/>
    <w:rsid w:val="00AF1EC2"/>
    <w:rsid w:val="00AF2361"/>
    <w:rsid w:val="00AF6A0B"/>
    <w:rsid w:val="00AF7B92"/>
    <w:rsid w:val="00B01151"/>
    <w:rsid w:val="00B02BF0"/>
    <w:rsid w:val="00B04A60"/>
    <w:rsid w:val="00B07501"/>
    <w:rsid w:val="00B07920"/>
    <w:rsid w:val="00B11009"/>
    <w:rsid w:val="00B12BE5"/>
    <w:rsid w:val="00B13016"/>
    <w:rsid w:val="00B156B6"/>
    <w:rsid w:val="00B22DD4"/>
    <w:rsid w:val="00B24502"/>
    <w:rsid w:val="00B245F3"/>
    <w:rsid w:val="00B258E0"/>
    <w:rsid w:val="00B332AD"/>
    <w:rsid w:val="00B36064"/>
    <w:rsid w:val="00B3703D"/>
    <w:rsid w:val="00B40E81"/>
    <w:rsid w:val="00B41906"/>
    <w:rsid w:val="00B433EE"/>
    <w:rsid w:val="00B467ED"/>
    <w:rsid w:val="00B46E19"/>
    <w:rsid w:val="00B50732"/>
    <w:rsid w:val="00B57E44"/>
    <w:rsid w:val="00B60B14"/>
    <w:rsid w:val="00B610DC"/>
    <w:rsid w:val="00B618F8"/>
    <w:rsid w:val="00B6217C"/>
    <w:rsid w:val="00B66586"/>
    <w:rsid w:val="00B746B9"/>
    <w:rsid w:val="00B7502A"/>
    <w:rsid w:val="00B8070E"/>
    <w:rsid w:val="00B85BEE"/>
    <w:rsid w:val="00B9139E"/>
    <w:rsid w:val="00B923ED"/>
    <w:rsid w:val="00B942BE"/>
    <w:rsid w:val="00B95FED"/>
    <w:rsid w:val="00B96F04"/>
    <w:rsid w:val="00BA491A"/>
    <w:rsid w:val="00BB5329"/>
    <w:rsid w:val="00BB5685"/>
    <w:rsid w:val="00BC18AD"/>
    <w:rsid w:val="00BC1CE4"/>
    <w:rsid w:val="00BC7DF9"/>
    <w:rsid w:val="00BD10CC"/>
    <w:rsid w:val="00BD1261"/>
    <w:rsid w:val="00BD17DE"/>
    <w:rsid w:val="00BD1894"/>
    <w:rsid w:val="00BD46B7"/>
    <w:rsid w:val="00BD4F2A"/>
    <w:rsid w:val="00BD4F5D"/>
    <w:rsid w:val="00BE7996"/>
    <w:rsid w:val="00BF0C12"/>
    <w:rsid w:val="00BF1173"/>
    <w:rsid w:val="00BF1593"/>
    <w:rsid w:val="00BF261B"/>
    <w:rsid w:val="00BF2F3B"/>
    <w:rsid w:val="00BF455D"/>
    <w:rsid w:val="00C0224A"/>
    <w:rsid w:val="00C02E34"/>
    <w:rsid w:val="00C038F2"/>
    <w:rsid w:val="00C03E93"/>
    <w:rsid w:val="00C07584"/>
    <w:rsid w:val="00C15109"/>
    <w:rsid w:val="00C17471"/>
    <w:rsid w:val="00C2022B"/>
    <w:rsid w:val="00C204A5"/>
    <w:rsid w:val="00C210BC"/>
    <w:rsid w:val="00C24BAA"/>
    <w:rsid w:val="00C267DE"/>
    <w:rsid w:val="00C30BCB"/>
    <w:rsid w:val="00C3437E"/>
    <w:rsid w:val="00C40D07"/>
    <w:rsid w:val="00C40E30"/>
    <w:rsid w:val="00C4291F"/>
    <w:rsid w:val="00C42F25"/>
    <w:rsid w:val="00C45A65"/>
    <w:rsid w:val="00C51197"/>
    <w:rsid w:val="00C55278"/>
    <w:rsid w:val="00C5556D"/>
    <w:rsid w:val="00C559DE"/>
    <w:rsid w:val="00C57330"/>
    <w:rsid w:val="00C612CB"/>
    <w:rsid w:val="00C61EE0"/>
    <w:rsid w:val="00C63F8B"/>
    <w:rsid w:val="00C66286"/>
    <w:rsid w:val="00C664FA"/>
    <w:rsid w:val="00C67A37"/>
    <w:rsid w:val="00C70848"/>
    <w:rsid w:val="00C81918"/>
    <w:rsid w:val="00C85F64"/>
    <w:rsid w:val="00C90E0C"/>
    <w:rsid w:val="00C916CA"/>
    <w:rsid w:val="00C92E68"/>
    <w:rsid w:val="00C94819"/>
    <w:rsid w:val="00C94C54"/>
    <w:rsid w:val="00C95D1A"/>
    <w:rsid w:val="00C9664A"/>
    <w:rsid w:val="00C9676C"/>
    <w:rsid w:val="00CA21E6"/>
    <w:rsid w:val="00CA2CCC"/>
    <w:rsid w:val="00CA3D05"/>
    <w:rsid w:val="00CA516C"/>
    <w:rsid w:val="00CA7DF7"/>
    <w:rsid w:val="00CB3898"/>
    <w:rsid w:val="00CB526C"/>
    <w:rsid w:val="00CC413C"/>
    <w:rsid w:val="00CC53D7"/>
    <w:rsid w:val="00CC5D9B"/>
    <w:rsid w:val="00CC781A"/>
    <w:rsid w:val="00CD6E44"/>
    <w:rsid w:val="00CD79B5"/>
    <w:rsid w:val="00CD7E15"/>
    <w:rsid w:val="00CE1B28"/>
    <w:rsid w:val="00CE1E15"/>
    <w:rsid w:val="00CE39D7"/>
    <w:rsid w:val="00CE3F4D"/>
    <w:rsid w:val="00CE4209"/>
    <w:rsid w:val="00CE592C"/>
    <w:rsid w:val="00CE6365"/>
    <w:rsid w:val="00CF3DC6"/>
    <w:rsid w:val="00CF4B93"/>
    <w:rsid w:val="00CF4E53"/>
    <w:rsid w:val="00CF559F"/>
    <w:rsid w:val="00CF567E"/>
    <w:rsid w:val="00D115D3"/>
    <w:rsid w:val="00D11F5E"/>
    <w:rsid w:val="00D156D2"/>
    <w:rsid w:val="00D164D8"/>
    <w:rsid w:val="00D16907"/>
    <w:rsid w:val="00D20C02"/>
    <w:rsid w:val="00D32EAF"/>
    <w:rsid w:val="00D33971"/>
    <w:rsid w:val="00D34E11"/>
    <w:rsid w:val="00D35058"/>
    <w:rsid w:val="00D3603A"/>
    <w:rsid w:val="00D41550"/>
    <w:rsid w:val="00D44678"/>
    <w:rsid w:val="00D44D7D"/>
    <w:rsid w:val="00D4668D"/>
    <w:rsid w:val="00D50744"/>
    <w:rsid w:val="00D51B43"/>
    <w:rsid w:val="00D54E14"/>
    <w:rsid w:val="00D60D91"/>
    <w:rsid w:val="00D61FA0"/>
    <w:rsid w:val="00D63ADD"/>
    <w:rsid w:val="00D665F7"/>
    <w:rsid w:val="00D67EB8"/>
    <w:rsid w:val="00D7001D"/>
    <w:rsid w:val="00D70819"/>
    <w:rsid w:val="00D7130A"/>
    <w:rsid w:val="00D72514"/>
    <w:rsid w:val="00D75EB4"/>
    <w:rsid w:val="00D767B6"/>
    <w:rsid w:val="00D913F1"/>
    <w:rsid w:val="00D9358D"/>
    <w:rsid w:val="00D93B9B"/>
    <w:rsid w:val="00D94FFB"/>
    <w:rsid w:val="00DA4635"/>
    <w:rsid w:val="00DA4909"/>
    <w:rsid w:val="00DB077A"/>
    <w:rsid w:val="00DB1078"/>
    <w:rsid w:val="00DB4B56"/>
    <w:rsid w:val="00DB4C63"/>
    <w:rsid w:val="00DB7104"/>
    <w:rsid w:val="00DC0E4E"/>
    <w:rsid w:val="00DC236A"/>
    <w:rsid w:val="00DC2D4B"/>
    <w:rsid w:val="00DC31AF"/>
    <w:rsid w:val="00DC6EFA"/>
    <w:rsid w:val="00DD0B90"/>
    <w:rsid w:val="00DE0C04"/>
    <w:rsid w:val="00DE122C"/>
    <w:rsid w:val="00DE17C8"/>
    <w:rsid w:val="00DE19F2"/>
    <w:rsid w:val="00DE3A1E"/>
    <w:rsid w:val="00DE6EB7"/>
    <w:rsid w:val="00DE7DC1"/>
    <w:rsid w:val="00DF22E7"/>
    <w:rsid w:val="00DF2ACD"/>
    <w:rsid w:val="00DF3587"/>
    <w:rsid w:val="00DF49CA"/>
    <w:rsid w:val="00DF5F17"/>
    <w:rsid w:val="00DF5F9C"/>
    <w:rsid w:val="00DF6BEE"/>
    <w:rsid w:val="00DF7F3A"/>
    <w:rsid w:val="00E02009"/>
    <w:rsid w:val="00E02693"/>
    <w:rsid w:val="00E04605"/>
    <w:rsid w:val="00E06962"/>
    <w:rsid w:val="00E157A7"/>
    <w:rsid w:val="00E1588C"/>
    <w:rsid w:val="00E16DAA"/>
    <w:rsid w:val="00E21478"/>
    <w:rsid w:val="00E2655C"/>
    <w:rsid w:val="00E2765E"/>
    <w:rsid w:val="00E32FBA"/>
    <w:rsid w:val="00E368DA"/>
    <w:rsid w:val="00E425CD"/>
    <w:rsid w:val="00E50A0B"/>
    <w:rsid w:val="00E51DE6"/>
    <w:rsid w:val="00E54F41"/>
    <w:rsid w:val="00E55CD1"/>
    <w:rsid w:val="00E561AA"/>
    <w:rsid w:val="00E57383"/>
    <w:rsid w:val="00E634E3"/>
    <w:rsid w:val="00E655CE"/>
    <w:rsid w:val="00E71479"/>
    <w:rsid w:val="00E75579"/>
    <w:rsid w:val="00E775CD"/>
    <w:rsid w:val="00E77CB2"/>
    <w:rsid w:val="00E825DF"/>
    <w:rsid w:val="00E82722"/>
    <w:rsid w:val="00E82CF3"/>
    <w:rsid w:val="00E85766"/>
    <w:rsid w:val="00E90327"/>
    <w:rsid w:val="00E9171E"/>
    <w:rsid w:val="00EA080B"/>
    <w:rsid w:val="00EA1938"/>
    <w:rsid w:val="00EA2F7B"/>
    <w:rsid w:val="00EA3A12"/>
    <w:rsid w:val="00EA5D93"/>
    <w:rsid w:val="00EA68BD"/>
    <w:rsid w:val="00EB0A5F"/>
    <w:rsid w:val="00EB3286"/>
    <w:rsid w:val="00EB722C"/>
    <w:rsid w:val="00EC36C0"/>
    <w:rsid w:val="00EC4936"/>
    <w:rsid w:val="00EC5EDB"/>
    <w:rsid w:val="00EC67ED"/>
    <w:rsid w:val="00ED2298"/>
    <w:rsid w:val="00ED381C"/>
    <w:rsid w:val="00ED3D9A"/>
    <w:rsid w:val="00EE0AC5"/>
    <w:rsid w:val="00EE2A49"/>
    <w:rsid w:val="00EE4314"/>
    <w:rsid w:val="00EE6CA5"/>
    <w:rsid w:val="00EF0105"/>
    <w:rsid w:val="00EF1AEB"/>
    <w:rsid w:val="00EF3DAA"/>
    <w:rsid w:val="00EF5019"/>
    <w:rsid w:val="00F0176F"/>
    <w:rsid w:val="00F01C04"/>
    <w:rsid w:val="00F035AF"/>
    <w:rsid w:val="00F035DD"/>
    <w:rsid w:val="00F06670"/>
    <w:rsid w:val="00F1533D"/>
    <w:rsid w:val="00F156FA"/>
    <w:rsid w:val="00F173AB"/>
    <w:rsid w:val="00F21F99"/>
    <w:rsid w:val="00F23109"/>
    <w:rsid w:val="00F23BA6"/>
    <w:rsid w:val="00F25451"/>
    <w:rsid w:val="00F259BC"/>
    <w:rsid w:val="00F25D36"/>
    <w:rsid w:val="00F27C9B"/>
    <w:rsid w:val="00F3040E"/>
    <w:rsid w:val="00F32226"/>
    <w:rsid w:val="00F33F68"/>
    <w:rsid w:val="00F3442D"/>
    <w:rsid w:val="00F34AFB"/>
    <w:rsid w:val="00F34D43"/>
    <w:rsid w:val="00F3622A"/>
    <w:rsid w:val="00F364AE"/>
    <w:rsid w:val="00F42113"/>
    <w:rsid w:val="00F43F38"/>
    <w:rsid w:val="00F44120"/>
    <w:rsid w:val="00F45468"/>
    <w:rsid w:val="00F4576B"/>
    <w:rsid w:val="00F45C73"/>
    <w:rsid w:val="00F51882"/>
    <w:rsid w:val="00F543BF"/>
    <w:rsid w:val="00F54ACB"/>
    <w:rsid w:val="00F61821"/>
    <w:rsid w:val="00F61899"/>
    <w:rsid w:val="00F731D0"/>
    <w:rsid w:val="00F76060"/>
    <w:rsid w:val="00F836FF"/>
    <w:rsid w:val="00F83B05"/>
    <w:rsid w:val="00F859B9"/>
    <w:rsid w:val="00F86AF8"/>
    <w:rsid w:val="00F91A68"/>
    <w:rsid w:val="00F925E9"/>
    <w:rsid w:val="00F9668D"/>
    <w:rsid w:val="00F9738C"/>
    <w:rsid w:val="00FA208B"/>
    <w:rsid w:val="00FA281E"/>
    <w:rsid w:val="00FA5511"/>
    <w:rsid w:val="00FB30E5"/>
    <w:rsid w:val="00FB317F"/>
    <w:rsid w:val="00FB4029"/>
    <w:rsid w:val="00FB4729"/>
    <w:rsid w:val="00FC1799"/>
    <w:rsid w:val="00FC37EA"/>
    <w:rsid w:val="00FC3923"/>
    <w:rsid w:val="00FC51B2"/>
    <w:rsid w:val="00FC73BE"/>
    <w:rsid w:val="00FD0765"/>
    <w:rsid w:val="00FD21CB"/>
    <w:rsid w:val="00FD39AF"/>
    <w:rsid w:val="00FD3D9C"/>
    <w:rsid w:val="00FE2AB2"/>
    <w:rsid w:val="00FE3DE1"/>
    <w:rsid w:val="00FE5C2A"/>
    <w:rsid w:val="00FE697E"/>
    <w:rsid w:val="00FF1A07"/>
    <w:rsid w:val="00FF21ED"/>
    <w:rsid w:val="00FF29FF"/>
    <w:rsid w:val="00FF4F6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7B7D1"/>
  <w15:chartTrackingRefBased/>
  <w15:docId w15:val="{4E59DAB1-77F7-4767-8463-BD03DA4A5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1924"/>
  </w:style>
  <w:style w:type="paragraph" w:styleId="Heading1">
    <w:name w:val="heading 1"/>
    <w:basedOn w:val="Normal"/>
    <w:next w:val="Normal"/>
    <w:link w:val="Heading1Char"/>
    <w:autoRedefine/>
    <w:uiPriority w:val="9"/>
    <w:qFormat/>
    <w:rsid w:val="0060532E"/>
    <w:pPr>
      <w:keepNext/>
      <w:keepLines/>
      <w:spacing w:before="240" w:after="240" w:line="48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autoRedefine/>
    <w:uiPriority w:val="9"/>
    <w:unhideWhenUsed/>
    <w:qFormat/>
    <w:rsid w:val="005B2B34"/>
    <w:pPr>
      <w:keepNext/>
      <w:keepLines/>
      <w:numPr>
        <w:ilvl w:val="1"/>
        <w:numId w:val="2"/>
      </w:numPr>
      <w:spacing w:before="240" w:after="240" w:line="360" w:lineRule="auto"/>
      <w:ind w:left="720" w:hanging="72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unhideWhenUsed/>
    <w:qFormat/>
    <w:rsid w:val="00B66586"/>
    <w:pPr>
      <w:keepNext/>
      <w:keepLines/>
      <w:numPr>
        <w:ilvl w:val="2"/>
        <w:numId w:val="2"/>
      </w:numPr>
      <w:spacing w:before="240" w:after="240" w:line="360" w:lineRule="auto"/>
      <w:ind w:left="0" w:firstLine="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semiHidden/>
    <w:unhideWhenUsed/>
    <w:qFormat/>
    <w:rsid w:val="00856E9F"/>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6E9F"/>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56E9F"/>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56E9F"/>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56E9F"/>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6E9F"/>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532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5B2B34"/>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66586"/>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856E9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56E9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56E9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56E9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56E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6E9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E12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2A3"/>
  </w:style>
  <w:style w:type="paragraph" w:styleId="Footer">
    <w:name w:val="footer"/>
    <w:basedOn w:val="Normal"/>
    <w:link w:val="FooterChar"/>
    <w:uiPriority w:val="99"/>
    <w:unhideWhenUsed/>
    <w:rsid w:val="002E12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2A3"/>
  </w:style>
  <w:style w:type="paragraph" w:styleId="ListParagraph">
    <w:name w:val="List Paragraph"/>
    <w:basedOn w:val="Normal"/>
    <w:uiPriority w:val="34"/>
    <w:qFormat/>
    <w:rsid w:val="003E5379"/>
    <w:pPr>
      <w:ind w:left="720"/>
      <w:contextualSpacing/>
    </w:pPr>
  </w:style>
  <w:style w:type="character" w:styleId="Hyperlink">
    <w:name w:val="Hyperlink"/>
    <w:basedOn w:val="DefaultParagraphFont"/>
    <w:uiPriority w:val="99"/>
    <w:unhideWhenUsed/>
    <w:rsid w:val="003E5379"/>
    <w:rPr>
      <w:color w:val="0563C1" w:themeColor="hyperlink"/>
      <w:u w:val="single"/>
    </w:rPr>
  </w:style>
  <w:style w:type="character" w:customStyle="1" w:styleId="UnresolvedMention1">
    <w:name w:val="Unresolved Mention1"/>
    <w:basedOn w:val="DefaultParagraphFont"/>
    <w:uiPriority w:val="99"/>
    <w:semiHidden/>
    <w:unhideWhenUsed/>
    <w:rsid w:val="003E5379"/>
    <w:rPr>
      <w:color w:val="808080"/>
      <w:shd w:val="clear" w:color="auto" w:fill="E6E6E6"/>
    </w:rPr>
  </w:style>
  <w:style w:type="paragraph" w:styleId="HTMLPreformatted">
    <w:name w:val="HTML Preformatted"/>
    <w:basedOn w:val="Normal"/>
    <w:link w:val="HTMLPreformattedChar"/>
    <w:uiPriority w:val="99"/>
    <w:unhideWhenUsed/>
    <w:rsid w:val="00187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87666"/>
    <w:rPr>
      <w:rFonts w:ascii="Courier New" w:eastAsia="Times New Roman" w:hAnsi="Courier New" w:cs="Courier New"/>
      <w:sz w:val="20"/>
      <w:szCs w:val="20"/>
    </w:rPr>
  </w:style>
  <w:style w:type="character" w:styleId="Strong">
    <w:name w:val="Strong"/>
    <w:basedOn w:val="DefaultParagraphFont"/>
    <w:uiPriority w:val="22"/>
    <w:qFormat/>
    <w:rsid w:val="00187666"/>
    <w:rPr>
      <w:b/>
      <w:bCs/>
    </w:rPr>
  </w:style>
  <w:style w:type="character" w:customStyle="1" w:styleId="searchhighlight">
    <w:name w:val="searchhighlight"/>
    <w:basedOn w:val="DefaultParagraphFont"/>
    <w:rsid w:val="00187666"/>
  </w:style>
  <w:style w:type="paragraph" w:customStyle="1" w:styleId="Standard">
    <w:name w:val="Standard"/>
    <w:rsid w:val="00C15109"/>
    <w:pPr>
      <w:widowControl w:val="0"/>
      <w:suppressAutoHyphens/>
      <w:autoSpaceDN w:val="0"/>
      <w:spacing w:after="0" w:line="240" w:lineRule="auto"/>
      <w:textAlignment w:val="baseline"/>
    </w:pPr>
    <w:rPr>
      <w:rFonts w:ascii="Liberation Serif" w:eastAsia="WenQuanYi Zen Hei Sharp" w:hAnsi="Liberation Serif" w:cs="Lohit Devanagari"/>
      <w:kern w:val="3"/>
      <w:sz w:val="24"/>
      <w:szCs w:val="24"/>
      <w:lang w:eastAsia="zh-CN" w:bidi="hi-IN"/>
    </w:rPr>
  </w:style>
  <w:style w:type="paragraph" w:styleId="Caption">
    <w:name w:val="caption"/>
    <w:basedOn w:val="Normal"/>
    <w:next w:val="Normal"/>
    <w:autoRedefine/>
    <w:uiPriority w:val="35"/>
    <w:unhideWhenUsed/>
    <w:qFormat/>
    <w:rsid w:val="002D7493"/>
    <w:pPr>
      <w:spacing w:after="0" w:line="480" w:lineRule="auto"/>
      <w:jc w:val="center"/>
      <w:pPrChange w:id="0" w:author="Likhita Sanapa Prabhakar" w:date="2017-09-08T02:16:00Z">
        <w:pPr>
          <w:spacing w:line="480" w:lineRule="auto"/>
          <w:jc w:val="center"/>
        </w:pPr>
      </w:pPrChange>
    </w:pPr>
    <w:rPr>
      <w:rFonts w:ascii="Times New Roman" w:hAnsi="Times New Roman"/>
      <w:iCs/>
      <w:color w:val="000000" w:themeColor="text1"/>
      <w:sz w:val="20"/>
      <w:szCs w:val="18"/>
      <w:rPrChange w:id="0" w:author="Likhita Sanapa Prabhakar" w:date="2017-09-08T02:16:00Z">
        <w:rPr>
          <w:rFonts w:eastAsiaTheme="minorHAnsi" w:cstheme="minorBidi"/>
          <w:iCs/>
          <w:color w:val="000000" w:themeColor="text1"/>
          <w:szCs w:val="18"/>
          <w:lang w:val="en-US" w:eastAsia="en-US" w:bidi="ar-SA"/>
        </w:rPr>
      </w:rPrChange>
    </w:rPr>
  </w:style>
  <w:style w:type="paragraph" w:styleId="TOCHeading">
    <w:name w:val="TOC Heading"/>
    <w:basedOn w:val="Heading1"/>
    <w:next w:val="Normal"/>
    <w:autoRedefine/>
    <w:uiPriority w:val="39"/>
    <w:unhideWhenUsed/>
    <w:qFormat/>
    <w:rsid w:val="001A576C"/>
    <w:pPr>
      <w:outlineLvl w:val="9"/>
    </w:pPr>
  </w:style>
  <w:style w:type="paragraph" w:styleId="TOC1">
    <w:name w:val="toc 1"/>
    <w:basedOn w:val="Normal"/>
    <w:next w:val="Normal"/>
    <w:autoRedefine/>
    <w:uiPriority w:val="39"/>
    <w:unhideWhenUsed/>
    <w:rsid w:val="00CC53D7"/>
    <w:pPr>
      <w:tabs>
        <w:tab w:val="right" w:leader="dot" w:pos="9350"/>
      </w:tabs>
      <w:spacing w:after="100"/>
      <w:jc w:val="center"/>
    </w:pPr>
    <w:rPr>
      <w:rFonts w:ascii="Times New Roman" w:hAnsi="Times New Roman"/>
    </w:rPr>
  </w:style>
  <w:style w:type="paragraph" w:styleId="TOC2">
    <w:name w:val="toc 2"/>
    <w:basedOn w:val="Normal"/>
    <w:next w:val="Normal"/>
    <w:autoRedefine/>
    <w:uiPriority w:val="39"/>
    <w:unhideWhenUsed/>
    <w:rsid w:val="00D60D91"/>
    <w:pPr>
      <w:spacing w:after="100"/>
      <w:ind w:left="220"/>
    </w:pPr>
  </w:style>
  <w:style w:type="paragraph" w:styleId="TOC3">
    <w:name w:val="toc 3"/>
    <w:basedOn w:val="Normal"/>
    <w:next w:val="Normal"/>
    <w:autoRedefine/>
    <w:uiPriority w:val="39"/>
    <w:unhideWhenUsed/>
    <w:rsid w:val="00D60D91"/>
    <w:pPr>
      <w:spacing w:after="100"/>
      <w:ind w:left="440"/>
    </w:pPr>
  </w:style>
  <w:style w:type="paragraph" w:styleId="NoSpacing">
    <w:name w:val="No Spacing"/>
    <w:uiPriority w:val="1"/>
    <w:qFormat/>
    <w:rsid w:val="000E073E"/>
    <w:pPr>
      <w:spacing w:after="0" w:line="240" w:lineRule="auto"/>
      <w:jc w:val="center"/>
    </w:pPr>
    <w:rPr>
      <w:rFonts w:ascii="Times New Roman" w:hAnsi="Times New Roman"/>
      <w:b/>
      <w:sz w:val="28"/>
    </w:rPr>
  </w:style>
  <w:style w:type="paragraph" w:styleId="TableofFigures">
    <w:name w:val="table of figures"/>
    <w:basedOn w:val="Normal"/>
    <w:next w:val="Normal"/>
    <w:uiPriority w:val="99"/>
    <w:unhideWhenUsed/>
    <w:rsid w:val="00CC53D7"/>
    <w:pPr>
      <w:spacing w:after="0"/>
    </w:pPr>
    <w:rPr>
      <w:rFonts w:ascii="Times New Roman" w:hAnsi="Times New Roman"/>
    </w:rPr>
  </w:style>
  <w:style w:type="paragraph" w:styleId="TOC4">
    <w:name w:val="toc 4"/>
    <w:basedOn w:val="Normal"/>
    <w:next w:val="Normal"/>
    <w:autoRedefine/>
    <w:uiPriority w:val="39"/>
    <w:unhideWhenUsed/>
    <w:rsid w:val="000E073E"/>
    <w:pPr>
      <w:spacing w:after="100"/>
      <w:ind w:left="660"/>
    </w:pPr>
    <w:rPr>
      <w:rFonts w:eastAsiaTheme="minorEastAsia"/>
    </w:rPr>
  </w:style>
  <w:style w:type="paragraph" w:styleId="BalloonText">
    <w:name w:val="Balloon Text"/>
    <w:basedOn w:val="Normal"/>
    <w:link w:val="BalloonTextChar"/>
    <w:uiPriority w:val="99"/>
    <w:semiHidden/>
    <w:unhideWhenUsed/>
    <w:rsid w:val="002B00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00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37195">
      <w:bodyDiv w:val="1"/>
      <w:marLeft w:val="0"/>
      <w:marRight w:val="0"/>
      <w:marTop w:val="0"/>
      <w:marBottom w:val="0"/>
      <w:divBdr>
        <w:top w:val="none" w:sz="0" w:space="0" w:color="auto"/>
        <w:left w:val="none" w:sz="0" w:space="0" w:color="auto"/>
        <w:bottom w:val="none" w:sz="0" w:space="0" w:color="auto"/>
        <w:right w:val="none" w:sz="0" w:space="0" w:color="auto"/>
      </w:divBdr>
    </w:div>
    <w:div w:id="305015443">
      <w:bodyDiv w:val="1"/>
      <w:marLeft w:val="0"/>
      <w:marRight w:val="0"/>
      <w:marTop w:val="0"/>
      <w:marBottom w:val="0"/>
      <w:divBdr>
        <w:top w:val="none" w:sz="0" w:space="0" w:color="auto"/>
        <w:left w:val="none" w:sz="0" w:space="0" w:color="auto"/>
        <w:bottom w:val="none" w:sz="0" w:space="0" w:color="auto"/>
        <w:right w:val="none" w:sz="0" w:space="0" w:color="auto"/>
      </w:divBdr>
    </w:div>
    <w:div w:id="398331087">
      <w:bodyDiv w:val="1"/>
      <w:marLeft w:val="0"/>
      <w:marRight w:val="0"/>
      <w:marTop w:val="0"/>
      <w:marBottom w:val="0"/>
      <w:divBdr>
        <w:top w:val="none" w:sz="0" w:space="0" w:color="auto"/>
        <w:left w:val="none" w:sz="0" w:space="0" w:color="auto"/>
        <w:bottom w:val="none" w:sz="0" w:space="0" w:color="auto"/>
        <w:right w:val="none" w:sz="0" w:space="0" w:color="auto"/>
      </w:divBdr>
    </w:div>
    <w:div w:id="785737428">
      <w:bodyDiv w:val="1"/>
      <w:marLeft w:val="0"/>
      <w:marRight w:val="0"/>
      <w:marTop w:val="0"/>
      <w:marBottom w:val="0"/>
      <w:divBdr>
        <w:top w:val="none" w:sz="0" w:space="0" w:color="auto"/>
        <w:left w:val="none" w:sz="0" w:space="0" w:color="auto"/>
        <w:bottom w:val="none" w:sz="0" w:space="0" w:color="auto"/>
        <w:right w:val="none" w:sz="0" w:space="0" w:color="auto"/>
      </w:divBdr>
    </w:div>
    <w:div w:id="793404292">
      <w:bodyDiv w:val="1"/>
      <w:marLeft w:val="0"/>
      <w:marRight w:val="0"/>
      <w:marTop w:val="0"/>
      <w:marBottom w:val="0"/>
      <w:divBdr>
        <w:top w:val="none" w:sz="0" w:space="0" w:color="auto"/>
        <w:left w:val="none" w:sz="0" w:space="0" w:color="auto"/>
        <w:bottom w:val="none" w:sz="0" w:space="0" w:color="auto"/>
        <w:right w:val="none" w:sz="0" w:space="0" w:color="auto"/>
      </w:divBdr>
    </w:div>
    <w:div w:id="1356615699">
      <w:bodyDiv w:val="1"/>
      <w:marLeft w:val="0"/>
      <w:marRight w:val="0"/>
      <w:marTop w:val="0"/>
      <w:marBottom w:val="0"/>
      <w:divBdr>
        <w:top w:val="none" w:sz="0" w:space="0" w:color="auto"/>
        <w:left w:val="none" w:sz="0" w:space="0" w:color="auto"/>
        <w:bottom w:val="none" w:sz="0" w:space="0" w:color="auto"/>
        <w:right w:val="none" w:sz="0" w:space="0" w:color="auto"/>
      </w:divBdr>
    </w:div>
    <w:div w:id="1464999170">
      <w:bodyDiv w:val="1"/>
      <w:marLeft w:val="0"/>
      <w:marRight w:val="0"/>
      <w:marTop w:val="0"/>
      <w:marBottom w:val="0"/>
      <w:divBdr>
        <w:top w:val="none" w:sz="0" w:space="0" w:color="auto"/>
        <w:left w:val="none" w:sz="0" w:space="0" w:color="auto"/>
        <w:bottom w:val="none" w:sz="0" w:space="0" w:color="auto"/>
        <w:right w:val="none" w:sz="0" w:space="0" w:color="auto"/>
      </w:divBdr>
    </w:div>
    <w:div w:id="1495144315">
      <w:bodyDiv w:val="1"/>
      <w:marLeft w:val="0"/>
      <w:marRight w:val="0"/>
      <w:marTop w:val="0"/>
      <w:marBottom w:val="0"/>
      <w:divBdr>
        <w:top w:val="none" w:sz="0" w:space="0" w:color="auto"/>
        <w:left w:val="none" w:sz="0" w:space="0" w:color="auto"/>
        <w:bottom w:val="none" w:sz="0" w:space="0" w:color="auto"/>
        <w:right w:val="none" w:sz="0" w:space="0" w:color="auto"/>
      </w:divBdr>
    </w:div>
    <w:div w:id="1699116396">
      <w:bodyDiv w:val="1"/>
      <w:marLeft w:val="0"/>
      <w:marRight w:val="0"/>
      <w:marTop w:val="0"/>
      <w:marBottom w:val="0"/>
      <w:divBdr>
        <w:top w:val="none" w:sz="0" w:space="0" w:color="auto"/>
        <w:left w:val="none" w:sz="0" w:space="0" w:color="auto"/>
        <w:bottom w:val="none" w:sz="0" w:space="0" w:color="auto"/>
        <w:right w:val="none" w:sz="0" w:space="0" w:color="auto"/>
      </w:divBdr>
    </w:div>
    <w:div w:id="1994677234">
      <w:bodyDiv w:val="1"/>
      <w:marLeft w:val="0"/>
      <w:marRight w:val="0"/>
      <w:marTop w:val="0"/>
      <w:marBottom w:val="0"/>
      <w:divBdr>
        <w:top w:val="none" w:sz="0" w:space="0" w:color="auto"/>
        <w:left w:val="none" w:sz="0" w:space="0" w:color="auto"/>
        <w:bottom w:val="none" w:sz="0" w:space="0" w:color="auto"/>
        <w:right w:val="none" w:sz="0" w:space="0" w:color="auto"/>
      </w:divBdr>
    </w:div>
    <w:div w:id="2104295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hyperlink" Target="https://en.wikipedia.org/wiki/Log_analysis" TargetMode="External"/><Relationship Id="rId138" Type="http://schemas.openxmlformats.org/officeDocument/2006/relationships/hyperlink" Target="https://wikitech.wikimedia.org/wiki/Logstash" TargetMode="Externa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earchitoperations.techtarget.com/definition/log-management" TargetMode="External"/><Relationship Id="rId139" Type="http://schemas.openxmlformats.org/officeDocument/2006/relationships/hyperlink" Target="https://aws.amazon.com/" TargetMode="External"/><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hyperlink" Target="http://0-proquest.safaribooksonline.com.library.nsu.edu/book/databases/hadoop/9781785288999/elasticsearch-for-hadoop/index_html?query=((Elasticsearch+for+Hadoop))"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apps.twitter.com"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yperlink" Target="https://d0.awsstatic.com/Projects/P4113850/aws-projects_build-log-analytics-solution-on-aws.pdf"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hyperlink" Target="https://en.wikipedia.org/wiki/Web_log_analysis_software" TargetMode="External"/><Relationship Id="rId143" Type="http://schemas.openxmlformats.org/officeDocument/2006/relationships/hyperlink" Target="https://en.wikipedia.org/wiki/Apache_Hiv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console.aws.amazon.com/iam/" TargetMode="External"/><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torm.apache.org/releases/1.1.0/Concepts.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https://en.wikipedia.org/wiki/Elasticsearch"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hyperlink" Target="https://pig.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46FB95-2682-4D57-B811-47B4D590E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68</Pages>
  <Words>10247</Words>
  <Characters>58408</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Likhita Sanapa Prabhakar</dc:creator>
  <cp:keywords/>
  <dc:description/>
  <cp:lastModifiedBy>Likhita Sanapa Prabhakar</cp:lastModifiedBy>
  <cp:revision>26</cp:revision>
  <cp:lastPrinted>2017-09-07T20:35:00Z</cp:lastPrinted>
  <dcterms:created xsi:type="dcterms:W3CDTF">2017-09-08T04:37:00Z</dcterms:created>
  <dcterms:modified xsi:type="dcterms:W3CDTF">2017-09-11T23:54:00Z</dcterms:modified>
</cp:coreProperties>
</file>